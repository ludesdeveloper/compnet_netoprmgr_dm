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522B8" w14:textId="6F45D5E5" w:rsidR="00DD4C2D" w:rsidRPr="002F22D5" w:rsidRDefault="000C5754" w:rsidP="005E6536">
      <w:pPr>
        <w:pStyle w:val="IPR"/>
        <w:jc w:val="right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color w:val="1F497D"/>
          <w:lang w:val="id-ID" w:eastAsia="id-ID"/>
        </w:rPr>
        <w:drawing>
          <wp:inline distT="0" distB="0" distL="0" distR="0" wp14:anchorId="652BAE58" wp14:editId="57CC656C">
            <wp:extent cx="1085850" cy="666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2D" w:rsidRPr="002F22D5">
        <w:rPr>
          <w:rFonts w:ascii="Arial" w:hAnsi="Arial" w:cs="Arial"/>
          <w:lang w:val="en-US"/>
        </w:rPr>
        <w:t xml:space="preserve">      </w:t>
      </w:r>
    </w:p>
    <w:p w14:paraId="5221E55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967A459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818EC8F" w14:textId="77777777" w:rsidR="00DD4C2D" w:rsidRPr="002F22D5" w:rsidRDefault="00DD4C2D" w:rsidP="00DD4C2D">
      <w:pPr>
        <w:pStyle w:val="IPR"/>
        <w:jc w:val="cente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w:drawing>
          <wp:anchor distT="0" distB="0" distL="114935" distR="114935" simplePos="0" relativeHeight="251659264" behindDoc="1" locked="0" layoutInCell="1" allowOverlap="1" wp14:anchorId="716C0424" wp14:editId="57E7CA72">
            <wp:simplePos x="0" y="0"/>
            <wp:positionH relativeFrom="column">
              <wp:posOffset>228600</wp:posOffset>
            </wp:positionH>
            <wp:positionV relativeFrom="paragraph">
              <wp:posOffset>96520</wp:posOffset>
            </wp:positionV>
            <wp:extent cx="6260465" cy="2400935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465" cy="24009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7F81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135C23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669218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383EFC" w14:textId="6E05DA1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AD54EEB" w14:textId="6CBFE255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4417380" w14:textId="5ED487A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DF8BF15" w14:textId="718C03FC" w:rsidR="00DD4C2D" w:rsidRPr="002F22D5" w:rsidRDefault="000C5754" w:rsidP="00DD4C2D">
      <w:pPr>
        <w:pStyle w:val="IP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mc:AlternateContent>
          <mc:Choice Requires="wps">
            <w:drawing>
              <wp:anchor distT="0" distB="0" distL="114935" distR="114935" simplePos="0" relativeHeight="251660288" behindDoc="0" locked="0" layoutInCell="1" allowOverlap="1" wp14:anchorId="724E4A82" wp14:editId="0A928415">
                <wp:simplePos x="0" y="0"/>
                <wp:positionH relativeFrom="column">
                  <wp:posOffset>323850</wp:posOffset>
                </wp:positionH>
                <wp:positionV relativeFrom="paragraph">
                  <wp:posOffset>13335</wp:posOffset>
                </wp:positionV>
                <wp:extent cx="4227195" cy="838200"/>
                <wp:effectExtent l="0" t="0" r="0" b="0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7195" cy="838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4019C" w14:textId="6803B4AC" w:rsidR="00736519" w:rsidRDefault="00736519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Panduan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Penggunaan</w:t>
                            </w:r>
                            <w:proofErr w:type="spellEnd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netoprmgr_dm</w:t>
                            </w:r>
                            <w:proofErr w:type="spellEnd"/>
                          </w:p>
                          <w:p w14:paraId="71372510" w14:textId="77777777" w:rsidR="00736519" w:rsidRPr="004F678B" w:rsidRDefault="00736519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E4A82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5.5pt;margin-top:1.05pt;width:332.85pt;height:66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" stroked="f">
                <v:fill opacity="0"/>
                <v:textbox inset="0,0,0,0">
                  <w:txbxContent>
                    <w:p w14:paraId="4094019C" w14:textId="6803B4AC" w:rsidR="00736519" w:rsidRDefault="00736519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Panduan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Penggunaan</w:t>
                      </w:r>
                      <w:proofErr w:type="spellEnd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netoprmgr_dm</w:t>
                      </w:r>
                      <w:proofErr w:type="spellEnd"/>
                    </w:p>
                    <w:p w14:paraId="71372510" w14:textId="77777777" w:rsidR="00736519" w:rsidRPr="004F678B" w:rsidRDefault="00736519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C74A57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7BD0E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B0A444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3EB06B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6DF5C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77B5FF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1E2E7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7E9AF53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AF7D50E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0B532A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2653631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FDCC380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44ED3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64CA65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596A8F5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FDC9CCE" w14:textId="77777777" w:rsidR="00742209" w:rsidRPr="002F22D5" w:rsidRDefault="00742209">
      <w:pPr>
        <w:rPr>
          <w:rFonts w:ascii="Arial" w:hAnsi="Arial" w:cs="Arial"/>
        </w:rPr>
      </w:pPr>
    </w:p>
    <w:p w14:paraId="0D786547" w14:textId="77777777" w:rsidR="00742209" w:rsidRPr="002F22D5" w:rsidRDefault="00742209">
      <w:pPr>
        <w:rPr>
          <w:rFonts w:ascii="Arial" w:hAnsi="Arial" w:cs="Arial"/>
        </w:rPr>
      </w:pPr>
    </w:p>
    <w:tbl>
      <w:tblPr>
        <w:tblStyle w:val="TableGrid"/>
        <w:tblW w:w="0" w:type="auto"/>
        <w:tblInd w:w="495" w:type="dxa"/>
        <w:tblLook w:val="04A0" w:firstRow="1" w:lastRow="0" w:firstColumn="1" w:lastColumn="0" w:noHBand="0" w:noVBand="1"/>
      </w:tblPr>
      <w:tblGrid>
        <w:gridCol w:w="1627"/>
        <w:gridCol w:w="1984"/>
      </w:tblGrid>
      <w:tr w:rsidR="000C5754" w:rsidRPr="002F22D5" w14:paraId="6946D5E3" w14:textId="77777777" w:rsidTr="008D2381">
        <w:tc>
          <w:tcPr>
            <w:tcW w:w="1627" w:type="dxa"/>
          </w:tcPr>
          <w:p w14:paraId="5ED2117C" w14:textId="2BEE290A" w:rsidR="000C5754" w:rsidRPr="004F678B" w:rsidRDefault="008D2381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Rilis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1984" w:type="dxa"/>
          </w:tcPr>
          <w:p w14:paraId="5927DC9A" w14:textId="44FFE889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r w:rsidRPr="004F678B">
              <w:rPr>
                <w:rFonts w:ascii="Arial" w:hAnsi="Arial" w:cs="Arial"/>
                <w:sz w:val="20"/>
                <w:szCs w:val="20"/>
              </w:rPr>
              <w:t>1.1</w:t>
            </w:r>
          </w:p>
        </w:tc>
      </w:tr>
      <w:tr w:rsidR="000C5754" w:rsidRPr="002F22D5" w14:paraId="31C03B9C" w14:textId="77777777" w:rsidTr="008D2381">
        <w:tc>
          <w:tcPr>
            <w:tcW w:w="1627" w:type="dxa"/>
          </w:tcPr>
          <w:p w14:paraId="5D884C6A" w14:textId="77777777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F678B">
              <w:rPr>
                <w:rFonts w:ascii="Arial" w:hAnsi="Arial" w:cs="Arial"/>
                <w:sz w:val="20"/>
                <w:szCs w:val="20"/>
              </w:rPr>
              <w:t>Dibuat</w:t>
            </w:r>
            <w:proofErr w:type="spellEnd"/>
            <w:r w:rsidRPr="004F678B">
              <w:rPr>
                <w:rFonts w:ascii="Arial" w:hAnsi="Arial" w:cs="Arial"/>
                <w:sz w:val="20"/>
                <w:szCs w:val="20"/>
              </w:rPr>
              <w:t xml:space="preserve"> Oleh</w:t>
            </w:r>
          </w:p>
        </w:tc>
        <w:tc>
          <w:tcPr>
            <w:tcW w:w="1984" w:type="dxa"/>
          </w:tcPr>
          <w:p w14:paraId="7FDF39FA" w14:textId="09E1E37A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r w:rsidRPr="004F678B">
              <w:rPr>
                <w:rFonts w:ascii="Arial" w:hAnsi="Arial" w:cs="Arial"/>
                <w:sz w:val="20"/>
                <w:szCs w:val="20"/>
              </w:rPr>
              <w:t>Ludes Developer</w:t>
            </w:r>
          </w:p>
        </w:tc>
      </w:tr>
      <w:tr w:rsidR="00CD57AE" w:rsidRPr="002F22D5" w14:paraId="4200CB2D" w14:textId="77777777" w:rsidTr="008D2381">
        <w:tc>
          <w:tcPr>
            <w:tcW w:w="1627" w:type="dxa"/>
          </w:tcPr>
          <w:p w14:paraId="5862787C" w14:textId="104FA146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OS</w:t>
            </w:r>
          </w:p>
        </w:tc>
        <w:tc>
          <w:tcPr>
            <w:tcW w:w="1984" w:type="dxa"/>
          </w:tcPr>
          <w:p w14:paraId="54B51559" w14:textId="7555346F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Windows</w:t>
            </w:r>
          </w:p>
        </w:tc>
      </w:tr>
    </w:tbl>
    <w:p w14:paraId="36BB9907" w14:textId="77777777" w:rsidR="00742209" w:rsidRPr="002F22D5" w:rsidRDefault="00742209">
      <w:pPr>
        <w:rPr>
          <w:rFonts w:ascii="Arial" w:hAnsi="Arial" w:cs="Arial"/>
        </w:rPr>
        <w:sectPr w:rsidR="00742209" w:rsidRPr="002F22D5" w:rsidSect="007F66F2"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EA74B6" w14:textId="77777777" w:rsidR="0081769C" w:rsidRPr="002F22D5" w:rsidRDefault="00DD4C2D" w:rsidP="00DD4C2D">
      <w:pPr>
        <w:pStyle w:val="Heading1"/>
        <w:rPr>
          <w:rFonts w:cs="Arial"/>
        </w:rPr>
      </w:pPr>
      <w:bookmarkStart w:id="0" w:name="_Toc46872981"/>
      <w:r w:rsidRPr="002F22D5">
        <w:rPr>
          <w:rFonts w:cs="Arial"/>
        </w:rPr>
        <w:lastRenderedPageBreak/>
        <w:t>Daftar Isi</w:t>
      </w:r>
      <w:bookmarkEnd w:id="0"/>
    </w:p>
    <w:p w14:paraId="1E8C5BC9" w14:textId="77777777" w:rsidR="00251A59" w:rsidRPr="002F22D5" w:rsidRDefault="00251A59" w:rsidP="00251A59">
      <w:pPr>
        <w:rPr>
          <w:rFonts w:ascii="Arial" w:hAnsi="Arial" w:cs="Arial"/>
        </w:rPr>
      </w:pPr>
    </w:p>
    <w:p w14:paraId="4041C7E3" w14:textId="3BB091AE" w:rsidR="00192E69" w:rsidRDefault="00251A5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r w:rsidRPr="002F22D5">
        <w:rPr>
          <w:rFonts w:ascii="Arial" w:hAnsi="Arial" w:cs="Arial"/>
        </w:rPr>
        <w:fldChar w:fldCharType="begin"/>
      </w:r>
      <w:r w:rsidRPr="002F22D5">
        <w:rPr>
          <w:rFonts w:ascii="Arial" w:hAnsi="Arial" w:cs="Arial"/>
        </w:rPr>
        <w:instrText xml:space="preserve"> TOC \o "1-3" \h \z \u </w:instrText>
      </w:r>
      <w:r w:rsidRPr="002F22D5">
        <w:rPr>
          <w:rFonts w:ascii="Arial" w:hAnsi="Arial" w:cs="Arial"/>
        </w:rPr>
        <w:fldChar w:fldCharType="separate"/>
      </w:r>
      <w:hyperlink w:anchor="_Toc46872981" w:history="1">
        <w:r w:rsidR="00192E69" w:rsidRPr="002435A9">
          <w:rPr>
            <w:rStyle w:val="Hyperlink"/>
            <w:rFonts w:cs="Arial"/>
            <w:noProof/>
          </w:rPr>
          <w:t>Daftar Isi</w:t>
        </w:r>
        <w:r w:rsidR="00192E69">
          <w:rPr>
            <w:noProof/>
            <w:webHidden/>
          </w:rPr>
          <w:tab/>
        </w:r>
        <w:r w:rsidR="00192E69">
          <w:rPr>
            <w:noProof/>
            <w:webHidden/>
          </w:rPr>
          <w:fldChar w:fldCharType="begin"/>
        </w:r>
        <w:r w:rsidR="00192E69">
          <w:rPr>
            <w:noProof/>
            <w:webHidden/>
          </w:rPr>
          <w:instrText xml:space="preserve"> PAGEREF _Toc46872981 \h </w:instrText>
        </w:r>
        <w:r w:rsidR="00192E69">
          <w:rPr>
            <w:noProof/>
            <w:webHidden/>
          </w:rPr>
        </w:r>
        <w:r w:rsidR="00192E69">
          <w:rPr>
            <w:noProof/>
            <w:webHidden/>
          </w:rPr>
          <w:fldChar w:fldCharType="separate"/>
        </w:r>
        <w:r w:rsidR="00192E69">
          <w:rPr>
            <w:noProof/>
            <w:webHidden/>
          </w:rPr>
          <w:t>2</w:t>
        </w:r>
        <w:r w:rsidR="00192E69">
          <w:rPr>
            <w:noProof/>
            <w:webHidden/>
          </w:rPr>
          <w:fldChar w:fldCharType="end"/>
        </w:r>
      </w:hyperlink>
    </w:p>
    <w:p w14:paraId="369E1885" w14:textId="4B633D52" w:rsidR="00192E69" w:rsidRDefault="00192E6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2" w:history="1">
        <w:r w:rsidRPr="002435A9">
          <w:rPr>
            <w:rStyle w:val="Hyperlink"/>
            <w:rFonts w:cs="Arial"/>
            <w:noProof/>
          </w:rPr>
          <w:t>Prasyarat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A1F83F9" w14:textId="0923E6F1" w:rsidR="00192E69" w:rsidRDefault="00192E6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3" w:history="1">
        <w:r w:rsidRPr="002435A9">
          <w:rPr>
            <w:rStyle w:val="Hyperlink"/>
            <w:noProof/>
          </w:rPr>
          <w:t>Instalasi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16E99B" w14:textId="4A8A1672" w:rsidR="00192E69" w:rsidRDefault="00192E6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4" w:history="1">
        <w:r w:rsidRPr="002435A9">
          <w:rPr>
            <w:rStyle w:val="Hyperlink"/>
            <w:noProof/>
          </w:rPr>
          <w:t>Instalasi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80CCCB4" w14:textId="785CCEC5" w:rsidR="00192E69" w:rsidRDefault="00192E6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5" w:history="1">
        <w:r w:rsidRPr="002435A9">
          <w:rPr>
            <w:rStyle w:val="Hyperlink"/>
            <w:noProof/>
          </w:rPr>
          <w:t>Instalasi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15F6B9" w14:textId="16DDC924" w:rsidR="00192E69" w:rsidRDefault="00192E6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6" w:history="1">
        <w:r w:rsidRPr="002435A9">
          <w:rPr>
            <w:rStyle w:val="Hyperlink"/>
            <w:noProof/>
          </w:rPr>
          <w:t>Cara Penggunaan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BA6EF2D" w14:textId="7F42CF6F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7" w:history="1">
        <w:r w:rsidRPr="002435A9">
          <w:rPr>
            <w:rStyle w:val="Hyperlink"/>
            <w:noProof/>
          </w:rPr>
          <w:t>Login Page dan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E324E43" w14:textId="2A394F55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8" w:history="1">
        <w:r w:rsidRPr="002435A9">
          <w:rPr>
            <w:rStyle w:val="Hyperlink"/>
            <w:noProof/>
          </w:rPr>
          <w:t>Generate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AF15408" w14:textId="5259F2C3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89" w:history="1">
        <w:r w:rsidRPr="002435A9">
          <w:rPr>
            <w:rStyle w:val="Hyperlink"/>
            <w:noProof/>
          </w:rPr>
          <w:t>Upload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7317BC4" w14:textId="1D4529D4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0" w:history="1">
        <w:r w:rsidRPr="002435A9">
          <w:rPr>
            <w:rStyle w:val="Hyperlink"/>
            <w:noProof/>
          </w:rPr>
          <w:t>Download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65E546" w14:textId="395D2504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1" w:history="1">
        <w:r w:rsidRPr="002435A9">
          <w:rPr>
            <w:rStyle w:val="Hyperlink"/>
            <w:noProof/>
          </w:rPr>
          <w:t>Generate Device Data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0196474" w14:textId="2CC0C7C0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2" w:history="1">
        <w:r w:rsidRPr="002435A9">
          <w:rPr>
            <w:rStyle w:val="Hyperlink"/>
            <w:noProof/>
          </w:rPr>
          <w:t>Upload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92F8E8F" w14:textId="0653069A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3" w:history="1">
        <w:r w:rsidRPr="002435A9">
          <w:rPr>
            <w:rStyle w:val="Hyperlink"/>
            <w:noProof/>
          </w:rPr>
          <w:t>Download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07CD2B3" w14:textId="793EA050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4" w:history="1">
        <w:r w:rsidRPr="002435A9">
          <w:rPr>
            <w:rStyle w:val="Hyperlink"/>
            <w:noProof/>
          </w:rPr>
          <w:t>Capture Device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FABF333" w14:textId="26CC7B41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5" w:history="1">
        <w:r w:rsidRPr="002435A9">
          <w:rPr>
            <w:rStyle w:val="Hyperlink"/>
            <w:noProof/>
          </w:rPr>
          <w:t>Download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29D9AA8" w14:textId="48CEC7F9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6" w:history="1">
        <w:r w:rsidRPr="002435A9">
          <w:rPr>
            <w:rStyle w:val="Hyperlink"/>
            <w:noProof/>
          </w:rPr>
          <w:t>Delete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343028A" w14:textId="6C3DBF28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7" w:history="1">
        <w:r w:rsidRPr="002435A9">
          <w:rPr>
            <w:rStyle w:val="Hyperlink"/>
            <w:noProof/>
          </w:rPr>
          <w:t>How to Use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CC52400" w14:textId="01F638B4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8" w:history="1">
        <w:r w:rsidRPr="002435A9">
          <w:rPr>
            <w:rStyle w:val="Hyperlink"/>
            <w:noProof/>
          </w:rPr>
          <w:t>Command Reference 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202F2DC" w14:textId="08F7C2FF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2999" w:history="1">
        <w:r w:rsidRPr="002435A9">
          <w:rPr>
            <w:rStyle w:val="Hyperlink"/>
            <w:noProof/>
          </w:rPr>
          <w:t>Support Device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62BD11D" w14:textId="7CF0EAF5" w:rsidR="00192E69" w:rsidRDefault="00192E6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46873000" w:history="1">
        <w:r w:rsidRPr="002435A9">
          <w:rPr>
            <w:rStyle w:val="Hyperlink"/>
            <w:noProof/>
          </w:rPr>
          <w:t>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_Toc46873000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EC1DF05" w14:textId="0A0234A8" w:rsidR="00DD4C2D" w:rsidRPr="002F22D5" w:rsidRDefault="00251A59" w:rsidP="00DD4C2D">
      <w:pPr>
        <w:rPr>
          <w:rFonts w:ascii="Arial" w:hAnsi="Arial" w:cs="Arial"/>
        </w:rPr>
        <w:sectPr w:rsidR="00DD4C2D" w:rsidRPr="002F22D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F22D5">
        <w:rPr>
          <w:rFonts w:ascii="Arial" w:hAnsi="Arial" w:cs="Arial"/>
        </w:rPr>
        <w:fldChar w:fldCharType="end"/>
      </w:r>
    </w:p>
    <w:p w14:paraId="7E95ACC3" w14:textId="075A3CDC" w:rsidR="00DD4C2D" w:rsidRPr="002F22D5" w:rsidRDefault="002F22D5" w:rsidP="00ED27C8">
      <w:pPr>
        <w:pStyle w:val="Heading1"/>
        <w:rPr>
          <w:rFonts w:cs="Arial"/>
        </w:rPr>
      </w:pPr>
      <w:bookmarkStart w:id="1" w:name="_Toc46872982"/>
      <w:proofErr w:type="spellStart"/>
      <w:r w:rsidRPr="002F22D5">
        <w:rPr>
          <w:rFonts w:cs="Arial"/>
        </w:rPr>
        <w:lastRenderedPageBreak/>
        <w:t>Prasyarat</w:t>
      </w:r>
      <w:bookmarkEnd w:id="1"/>
      <w:proofErr w:type="spellEnd"/>
    </w:p>
    <w:p w14:paraId="4F11AEE6" w14:textId="77777777" w:rsidR="00ED27C8" w:rsidRPr="002F22D5" w:rsidRDefault="00ED27C8" w:rsidP="00DD4C2D">
      <w:pPr>
        <w:rPr>
          <w:rFonts w:ascii="Arial" w:hAnsi="Arial" w:cs="Arial"/>
        </w:rPr>
      </w:pPr>
    </w:p>
    <w:p w14:paraId="3EBCC1DC" w14:textId="16959DD9" w:rsidR="0035489A" w:rsidRDefault="006A7A4C" w:rsidP="006A7A4C">
      <w:pPr>
        <w:rPr>
          <w:rFonts w:ascii="Arial" w:hAnsi="Arial" w:cs="Arial"/>
          <w:sz w:val="20"/>
          <w:szCs w:val="20"/>
        </w:rPr>
      </w:pPr>
      <w:proofErr w:type="spellStart"/>
      <w:r w:rsidRPr="006A7A4C">
        <w:rPr>
          <w:rFonts w:ascii="Arial" w:hAnsi="Arial" w:cs="Arial"/>
          <w:sz w:val="20"/>
          <w:szCs w:val="20"/>
        </w:rPr>
        <w:t>Berikut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7A4C">
        <w:rPr>
          <w:rFonts w:ascii="Arial" w:hAnsi="Arial" w:cs="Arial"/>
          <w:sz w:val="20"/>
          <w:szCs w:val="20"/>
        </w:rPr>
        <w:t>beberapa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4D549B4" w14:textId="1A1A83CE" w:rsidR="006A7A4C" w:rsidRDefault="007E514B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2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Git</w:t>
      </w:r>
      <w:r w:rsidR="006A7A4C">
        <w:rPr>
          <w:rFonts w:ascii="Arial" w:hAnsi="Arial" w:cs="Arial"/>
          <w:sz w:val="20"/>
          <w:szCs w:val="20"/>
        </w:rPr>
        <w:t xml:space="preserve"> application</w:t>
      </w:r>
    </w:p>
    <w:p w14:paraId="414B2404" w14:textId="4F8DDE11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2.26.0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41095793" w14:textId="3F90FA33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1" w:history="1">
        <w:r>
          <w:rPr>
            <w:rStyle w:val="Hyperlink"/>
          </w:rPr>
          <w:t>https://</w:t>
        </w:r>
        <w:r w:rsidR="007E514B">
          <w:rPr>
            <w:rStyle w:val="Hyperlink"/>
          </w:rPr>
          <w:t>Git</w:t>
        </w:r>
        <w:r>
          <w:rPr>
            <w:rStyle w:val="Hyperlink"/>
          </w:rPr>
          <w:t>-scm.com/downloads</w:t>
        </w:r>
      </w:hyperlink>
    </w:p>
    <w:p w14:paraId="7D515ED3" w14:textId="1661BBA6" w:rsidR="006A7A4C" w:rsidRDefault="006A7A4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3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Python</w:t>
      </w:r>
    </w:p>
    <w:p w14:paraId="3E687B83" w14:textId="108D14DC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3.7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0F65F7DE" w14:textId="1534391C" w:rsidR="006A7A4C" w:rsidRDefault="006A7A4C" w:rsidP="006A7A4C">
      <w:pPr>
        <w:pStyle w:val="ListParagraph"/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2" w:history="1">
        <w:r>
          <w:rPr>
            <w:rStyle w:val="Hyperlink"/>
          </w:rPr>
          <w:t>https://www.python.org/downloads/</w:t>
        </w:r>
      </w:hyperlink>
    </w:p>
    <w:p w14:paraId="0F7FB1BB" w14:textId="6C0ECAC5" w:rsidR="00097300" w:rsidRDefault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E85E393" w14:textId="75B7E005" w:rsidR="00097300" w:rsidRDefault="008279F6" w:rsidP="00577A89">
      <w:pPr>
        <w:pStyle w:val="Heading1"/>
      </w:pPr>
      <w:bookmarkStart w:id="4" w:name="_Toc46872983"/>
      <w:proofErr w:type="spellStart"/>
      <w:r>
        <w:lastRenderedPageBreak/>
        <w:t>Instalasi</w:t>
      </w:r>
      <w:proofErr w:type="spellEnd"/>
      <w:r>
        <w:t xml:space="preserve"> </w:t>
      </w:r>
      <w:r w:rsidR="007E514B">
        <w:t>Git</w:t>
      </w:r>
      <w:bookmarkEnd w:id="4"/>
    </w:p>
    <w:p w14:paraId="1CB63805" w14:textId="158FDAF4" w:rsidR="008279F6" w:rsidRDefault="008279F6" w:rsidP="00097300">
      <w:pPr>
        <w:rPr>
          <w:rFonts w:ascii="Arial" w:hAnsi="Arial" w:cs="Arial"/>
          <w:sz w:val="20"/>
          <w:szCs w:val="20"/>
        </w:rPr>
      </w:pPr>
    </w:p>
    <w:p w14:paraId="4ACF92E3" w14:textId="38A10D53" w:rsidR="008279F6" w:rsidRDefault="008279F6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E25C838" w14:textId="76E04C92" w:rsidR="00BE2813" w:rsidRDefault="00BE2813" w:rsidP="00097300">
      <w:pPr>
        <w:rPr>
          <w:rFonts w:ascii="Arial" w:hAnsi="Arial" w:cs="Arial"/>
          <w:sz w:val="20"/>
          <w:szCs w:val="20"/>
        </w:rPr>
      </w:pPr>
    </w:p>
    <w:p w14:paraId="15E6638B" w14:textId="64EF6F62" w:rsidR="00C43A3A" w:rsidRDefault="00C43A3A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F1B2439" w14:textId="34E22E4B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</w:t>
      </w:r>
      <w:r w:rsidR="00976D1E">
        <w:rPr>
          <w:rFonts w:ascii="Arial" w:hAnsi="Arial" w:cs="Arial"/>
          <w:sz w:val="20"/>
          <w:szCs w:val="20"/>
        </w:rPr>
        <w:t>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F9275C0" w14:textId="2311726F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</w:t>
      </w:r>
    </w:p>
    <w:p w14:paraId="75E929D7" w14:textId="0CF72148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7FC48A83" w14:textId="66F3A115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905B7E" wp14:editId="027BCBFA">
            <wp:extent cx="5238750" cy="2444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un git ex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863" cy="24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9486" w14:textId="0AA3421E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342C3511" w14:textId="4A812849" w:rsidR="00BE2813" w:rsidRDefault="00AA6801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installer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5ED343D2" w14:textId="4226DA08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7874796" w14:textId="2BB7F08B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70A542" wp14:editId="33CEEB20">
            <wp:extent cx="4238625" cy="3095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 for windows exe ru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755" w14:textId="2252E29F" w:rsidR="009D4419" w:rsidRDefault="009D4419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0CC9FF6" w14:textId="2ED34C44" w:rsidR="009D4419" w:rsidRDefault="009D441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license.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7BDC407" w14:textId="3A693086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707767BB" w14:textId="05311A47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A66503" wp14:editId="228EE834">
            <wp:extent cx="4381500" cy="340388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 windows install step 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58" cy="34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3B9" w14:textId="2266774F" w:rsidR="00F44D9B" w:rsidRDefault="00F44D9B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4FFBE924" w14:textId="6B7CF772" w:rsidR="00F44D9B" w:rsidRDefault="00F44D9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</w:t>
      </w:r>
      <w:r w:rsidR="00B86700">
        <w:rPr>
          <w:rFonts w:ascii="Arial" w:hAnsi="Arial" w:cs="Arial"/>
          <w:sz w:val="20"/>
          <w:szCs w:val="20"/>
        </w:rPr>
        <w:t>elanjutnya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akan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ada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pilihan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folder </w:t>
      </w:r>
      <w:proofErr w:type="spellStart"/>
      <w:r w:rsidR="00B86700">
        <w:rPr>
          <w:rFonts w:ascii="Arial" w:hAnsi="Arial" w:cs="Arial"/>
          <w:sz w:val="20"/>
          <w:szCs w:val="20"/>
        </w:rPr>
        <w:t>instalasi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. Jika folder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sudah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sesuai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B86700">
        <w:rPr>
          <w:rFonts w:ascii="Arial" w:hAnsi="Arial" w:cs="Arial"/>
          <w:sz w:val="20"/>
          <w:szCs w:val="20"/>
        </w:rPr>
        <w:t>klik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tombol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next</w:t>
      </w:r>
    </w:p>
    <w:p w14:paraId="37B2CA3B" w14:textId="6DA4E2A9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699854DE" w14:textId="5F6EE66F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C8EE91" wp14:editId="1B5DCD3C">
            <wp:extent cx="4333875" cy="33384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 windows install step 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72" cy="33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1E78" w14:textId="77777777" w:rsidR="001C4E0C" w:rsidRDefault="001C4E0C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70557CC5" w14:textId="70716C54" w:rsidR="00581183" w:rsidRDefault="006A086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komponen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D6EE73B" w14:textId="6BC48061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6C7DEE04" w14:textId="3A27591B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755525B" wp14:editId="00812E70">
            <wp:extent cx="470535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 windows install step 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2CF0" w14:textId="0CD2BBA6" w:rsidR="008360DD" w:rsidRDefault="008360DD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0B757539" w14:textId="57EB1C80" w:rsidR="008360DD" w:rsidRDefault="009F2CD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start menu folder,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68F59BA" w14:textId="1E2F15A4" w:rsidR="008360DD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</w:p>
    <w:p w14:paraId="0F5E050E" w14:textId="57C6298D" w:rsidR="008360DD" w:rsidRPr="00BE2813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4F258" wp14:editId="402E8D63">
            <wp:extent cx="4695825" cy="3657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windows install step 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4EF0" w14:textId="5155DE54" w:rsidR="00B46191" w:rsidRDefault="0050680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default editor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BF87A60" w14:textId="56256C57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74BA218A" w14:textId="6BCF1343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5B56E3F" wp14:editId="03AEA821">
            <wp:extent cx="4543425" cy="348574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 windows install step 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00" cy="34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380" w14:textId="0D18872E" w:rsidR="00CB2969" w:rsidRDefault="00CB2969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0941876B" w14:textId="48A186E0" w:rsidR="00CB2969" w:rsidRDefault="00CB296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3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PATH environment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Disarankann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rekomendasi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from the command line and also from 3</w:t>
      </w:r>
      <w:r w:rsidRPr="001E68B5">
        <w:rPr>
          <w:rFonts w:ascii="Arial" w:hAnsi="Arial" w:cs="Arial"/>
          <w:sz w:val="20"/>
          <w:szCs w:val="20"/>
          <w:vertAlign w:val="superscript"/>
        </w:rPr>
        <w:t>rd</w:t>
      </w:r>
      <w:r w:rsidR="001E68B5">
        <w:rPr>
          <w:rFonts w:ascii="Arial" w:hAnsi="Arial" w:cs="Arial"/>
          <w:sz w:val="20"/>
          <w:szCs w:val="20"/>
        </w:rPr>
        <w:t>-party software</w:t>
      </w:r>
      <w:r w:rsidR="00791852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791852">
        <w:rPr>
          <w:rFonts w:ascii="Arial" w:hAnsi="Arial" w:cs="Arial"/>
          <w:sz w:val="20"/>
          <w:szCs w:val="20"/>
        </w:rPr>
        <w:t>sudah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91852">
        <w:rPr>
          <w:rFonts w:ascii="Arial" w:hAnsi="Arial" w:cs="Arial"/>
          <w:sz w:val="20"/>
          <w:szCs w:val="20"/>
        </w:rPr>
        <w:t>sesuai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791852">
        <w:rPr>
          <w:rFonts w:ascii="Arial" w:hAnsi="Arial" w:cs="Arial"/>
          <w:sz w:val="20"/>
          <w:szCs w:val="20"/>
        </w:rPr>
        <w:t>klik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Next</w:t>
      </w:r>
    </w:p>
    <w:p w14:paraId="2914EFA0" w14:textId="23399D13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</w:p>
    <w:p w14:paraId="744BB478" w14:textId="40C1888B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C06D284" wp14:editId="774E31C0">
            <wp:extent cx="4514850" cy="350038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 windows install step 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72" cy="35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D7E" w14:textId="21C1CB91" w:rsidR="00C63C76" w:rsidRDefault="00C63C7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4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HTTPS connections.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mengikut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konfigurasi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Use the OpenSSL library.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FF74AFB" w14:textId="6A6CF7F2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7170DFB8" w14:textId="40091AFD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87421A" wp14:editId="194EEDD8">
            <wp:extent cx="4419600" cy="340380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it windows install step 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785" cy="34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84C" w14:textId="6B459406" w:rsidR="00C87842" w:rsidRDefault="00C87842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0CFA97D2" w14:textId="449864C6" w:rsidR="00C87842" w:rsidRDefault="00C8784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memperlakukan</w:t>
      </w:r>
      <w:proofErr w:type="spellEnd"/>
      <w:r>
        <w:rPr>
          <w:rFonts w:ascii="Arial" w:hAnsi="Arial" w:cs="Arial"/>
          <w:sz w:val="20"/>
          <w:szCs w:val="20"/>
        </w:rPr>
        <w:t xml:space="preserve"> line endings di text file.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Checkout Windows-style, commit Unix-style line endings</w:t>
      </w:r>
      <w:r w:rsidR="0022008D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22008D">
        <w:rPr>
          <w:rFonts w:ascii="Arial" w:hAnsi="Arial" w:cs="Arial"/>
          <w:sz w:val="20"/>
          <w:szCs w:val="20"/>
        </w:rPr>
        <w:t>sudah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2008D">
        <w:rPr>
          <w:rFonts w:ascii="Arial" w:hAnsi="Arial" w:cs="Arial"/>
          <w:sz w:val="20"/>
          <w:szCs w:val="20"/>
        </w:rPr>
        <w:t>sesuai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22008D">
        <w:rPr>
          <w:rFonts w:ascii="Arial" w:hAnsi="Arial" w:cs="Arial"/>
          <w:sz w:val="20"/>
          <w:szCs w:val="20"/>
        </w:rPr>
        <w:t>klik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Next</w:t>
      </w:r>
    </w:p>
    <w:p w14:paraId="0284FA9E" w14:textId="428F2670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</w:p>
    <w:p w14:paraId="08C26285" w14:textId="612072C7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DA4CC1" wp14:editId="55CB9D6A">
            <wp:extent cx="4419600" cy="3417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it windows install step 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6" cy="34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934" w14:textId="645D3669" w:rsidR="007E514B" w:rsidRDefault="007E514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termina</w:t>
      </w:r>
      <w:r w:rsidR="00881079">
        <w:rPr>
          <w:rFonts w:ascii="Arial" w:hAnsi="Arial" w:cs="Arial"/>
          <w:sz w:val="20"/>
          <w:szCs w:val="20"/>
        </w:rPr>
        <w:t>l</w:t>
      </w:r>
      <w:r>
        <w:rPr>
          <w:rFonts w:ascii="Arial" w:hAnsi="Arial" w:cs="Arial"/>
          <w:sz w:val="20"/>
          <w:szCs w:val="20"/>
        </w:rPr>
        <w:t xml:space="preserve"> emulator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Git Bash</w:t>
      </w:r>
      <w:r w:rsidR="00881079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81079">
        <w:rPr>
          <w:rFonts w:ascii="Arial" w:hAnsi="Arial" w:cs="Arial"/>
          <w:sz w:val="20"/>
          <w:szCs w:val="20"/>
        </w:rPr>
        <w:t>Disarankan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menggunakan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default Git </w:t>
      </w:r>
      <w:proofErr w:type="spellStart"/>
      <w:r w:rsidR="00881079">
        <w:rPr>
          <w:rFonts w:ascii="Arial" w:hAnsi="Arial" w:cs="Arial"/>
          <w:sz w:val="20"/>
          <w:szCs w:val="20"/>
        </w:rPr>
        <w:t>yaitu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MinTTy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881079">
        <w:rPr>
          <w:rFonts w:ascii="Arial" w:hAnsi="Arial" w:cs="Arial"/>
          <w:sz w:val="20"/>
          <w:szCs w:val="20"/>
        </w:rPr>
        <w:t>sudah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sesuai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81079">
        <w:rPr>
          <w:rFonts w:ascii="Arial" w:hAnsi="Arial" w:cs="Arial"/>
          <w:sz w:val="20"/>
          <w:szCs w:val="20"/>
        </w:rPr>
        <w:t>klik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Next</w:t>
      </w:r>
    </w:p>
    <w:p w14:paraId="1E24D96D" w14:textId="0A3B3570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1C7DC3E9" w14:textId="470D16B1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CEFAC" wp14:editId="61DD332D">
            <wp:extent cx="4514850" cy="3482101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it windows install step 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13" cy="3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6807" w14:textId="2E9FCBAE" w:rsidR="003771AD" w:rsidRDefault="003771AD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4355A4B5" w14:textId="4AC67F2B" w:rsidR="003771AD" w:rsidRDefault="003771AD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Git Pull.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Git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Default (fast-forward or merge).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B283684" w14:textId="01E03ECB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</w:p>
    <w:p w14:paraId="12D5A2C1" w14:textId="4AB6DF04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E051F53" wp14:editId="6747447E">
            <wp:extent cx="4572000" cy="3539613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 windows install step 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35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36A8" w14:textId="15EB70FF" w:rsidR="000423C1" w:rsidRDefault="00AA697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fitur</w:t>
      </w:r>
      <w:proofErr w:type="spellEnd"/>
      <w:r>
        <w:rPr>
          <w:rFonts w:ascii="Arial" w:hAnsi="Arial" w:cs="Arial"/>
          <w:sz w:val="20"/>
          <w:szCs w:val="20"/>
        </w:rPr>
        <w:t xml:space="preserve"> extra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Git.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Check Box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enable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check box </w:t>
      </w:r>
      <w:proofErr w:type="spellStart"/>
      <w:r>
        <w:rPr>
          <w:rFonts w:ascii="Arial" w:hAnsi="Arial" w:cs="Arial"/>
          <w:sz w:val="20"/>
          <w:szCs w:val="20"/>
        </w:rPr>
        <w:t>tapi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memilih</w:t>
      </w:r>
      <w:proofErr w:type="spellEnd"/>
      <w:r>
        <w:rPr>
          <w:rFonts w:ascii="Arial" w:hAnsi="Arial" w:cs="Arial"/>
          <w:sz w:val="20"/>
          <w:szCs w:val="20"/>
        </w:rPr>
        <w:t xml:space="preserve"> Enable symbolic links.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3E217942" w14:textId="7834EFBA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21DDA955" w14:textId="440EB11F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1559D0" wp14:editId="4343FA02">
            <wp:extent cx="4419600" cy="34106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it windows install step 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39" cy="3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C776" w14:textId="5FC99B22" w:rsidR="00755896" w:rsidRDefault="00755896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54515A11" w14:textId="6797D0BB" w:rsidR="00755896" w:rsidRDefault="0075589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Pada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Enable experimental support for </w:t>
      </w:r>
      <w:proofErr w:type="spellStart"/>
      <w:r>
        <w:rPr>
          <w:rFonts w:ascii="Arial" w:hAnsi="Arial" w:cs="Arial"/>
          <w:sz w:val="20"/>
          <w:szCs w:val="20"/>
        </w:rPr>
        <w:t>pseudeo</w:t>
      </w:r>
      <w:proofErr w:type="spellEnd"/>
      <w:r>
        <w:rPr>
          <w:rFonts w:ascii="Arial" w:hAnsi="Arial" w:cs="Arial"/>
          <w:sz w:val="20"/>
          <w:szCs w:val="20"/>
        </w:rPr>
        <w:t xml:space="preserve"> consoles, </w:t>
      </w:r>
      <w:proofErr w:type="spellStart"/>
      <w:r>
        <w:rPr>
          <w:rFonts w:ascii="Arial" w:hAnsi="Arial" w:cs="Arial"/>
          <w:sz w:val="20"/>
          <w:szCs w:val="20"/>
        </w:rPr>
        <w:t>biarkan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checkbox </w:t>
      </w:r>
      <w:proofErr w:type="spellStart"/>
      <w:r>
        <w:rPr>
          <w:rFonts w:ascii="Arial" w:hAnsi="Arial" w:cs="Arial"/>
          <w:sz w:val="20"/>
          <w:szCs w:val="20"/>
        </w:rPr>
        <w:t>tetap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kosong</w:t>
      </w:r>
      <w:proofErr w:type="spellEnd"/>
      <w:r>
        <w:rPr>
          <w:rFonts w:ascii="Arial" w:hAnsi="Arial" w:cs="Arial"/>
          <w:sz w:val="20"/>
          <w:szCs w:val="20"/>
        </w:rPr>
        <w:t xml:space="preserve"> (default).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6497275D" w14:textId="38A7C43F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</w:p>
    <w:p w14:paraId="17206E8B" w14:textId="69061E11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BB5970" wp14:editId="0C461ACB">
            <wp:extent cx="4333875" cy="332904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 windows install step 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950" cy="33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57A1" w14:textId="422427FF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17B310E4" w14:textId="4B9BCB4D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32D325F6" w14:textId="001F294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74922E" wp14:editId="3631F50C">
            <wp:extent cx="4619625" cy="3609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 windows install step 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086B" w14:textId="4C9D85B1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21EB88F" w14:textId="37B8A0A4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 xml:space="preserve"> .</w:t>
      </w:r>
      <w:proofErr w:type="gramEnd"/>
    </w:p>
    <w:p w14:paraId="6518A2EA" w14:textId="15A18DE5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CD4588" w14:textId="6C08545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DCD2E" wp14:editId="5E3FF5BC">
            <wp:extent cx="4676775" cy="3648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it windows install complete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A4D" w14:textId="77777777" w:rsidR="001C4E0C" w:rsidRDefault="001C4E0C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F0CAF3" w14:textId="3F6F67EB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2FF27265" w14:textId="031B663C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4D2DC198" w14:textId="3BEF580E" w:rsidR="00CD57AE" w:rsidRPr="00CD57AE" w:rsidRDefault="001C4E0C" w:rsidP="00CD57AE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</w:t>
      </w:r>
      <w:r w:rsidR="00CD57AE" w:rsidRPr="00CD57AE">
        <w:rPr>
          <w:rFonts w:ascii="Arial" w:hAnsi="Arial" w:cs="Arial"/>
          <w:b/>
          <w:bCs/>
        </w:rPr>
        <w:t>it</w:t>
      </w:r>
      <w:r>
        <w:rPr>
          <w:rFonts w:ascii="Arial" w:hAnsi="Arial" w:cs="Arial"/>
          <w:b/>
          <w:bCs/>
        </w:rPr>
        <w:t xml:space="preserve"> --</w:t>
      </w:r>
      <w:r w:rsidR="00CD57AE" w:rsidRPr="00CD57AE">
        <w:rPr>
          <w:rFonts w:ascii="Arial" w:hAnsi="Arial" w:cs="Arial"/>
          <w:b/>
          <w:bCs/>
        </w:rPr>
        <w:t>version</w:t>
      </w:r>
    </w:p>
    <w:p w14:paraId="7E389749" w14:textId="2B96DBB9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5782498" w14:textId="0D8D4B83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Git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0F815643" w14:textId="6FD7118B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28C8ED18" w14:textId="221C79FF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FCF455" wp14:editId="478A3840">
            <wp:extent cx="4733925" cy="35433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it --vers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AAA1" w14:textId="0E38B8A9" w:rsidR="007A2E42" w:rsidRDefault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110DA87" w14:textId="26CE5F1C" w:rsidR="007A2E42" w:rsidRDefault="007A2E42" w:rsidP="009F3F06">
      <w:pPr>
        <w:pStyle w:val="Heading1"/>
      </w:pPr>
      <w:bookmarkStart w:id="23" w:name="_Toc46872984"/>
      <w:proofErr w:type="spellStart"/>
      <w:r>
        <w:lastRenderedPageBreak/>
        <w:t>Instalasi</w:t>
      </w:r>
      <w:proofErr w:type="spellEnd"/>
      <w:r>
        <w:t xml:space="preserve"> Python</w:t>
      </w:r>
      <w:bookmarkEnd w:id="23"/>
    </w:p>
    <w:p w14:paraId="562384D2" w14:textId="77777777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18958B66" w14:textId="0028F81D" w:rsidR="007A2E42" w:rsidRDefault="00C43A3A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3F06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AF35157" w14:textId="33841E8B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6E948D37" w14:textId="1B79B2D5" w:rsidR="009F3F06" w:rsidRDefault="009F3F06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FD4B69A" w14:textId="65166987" w:rsidR="00976D1E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4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</w:p>
    <w:p w14:paraId="27DB4E44" w14:textId="2356419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3F1F5B94" w14:textId="682FB31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1599C8" wp14:editId="6C35D4C0">
            <wp:extent cx="5229225" cy="24397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un python ex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847" cy="2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EE9" w14:textId="77777777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08CABEE8" w14:textId="5C74CAA8" w:rsidR="007A2E42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5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</w:t>
      </w:r>
      <w:r w:rsidR="000E4A53">
        <w:rPr>
          <w:rFonts w:ascii="Arial" w:hAnsi="Arial" w:cs="Arial"/>
          <w:sz w:val="20"/>
          <w:szCs w:val="20"/>
        </w:rPr>
        <w:t xml:space="preserve">. Pada checkbox Add Python 3.X to PATH, </w:t>
      </w:r>
      <w:proofErr w:type="spellStart"/>
      <w:r w:rsidR="000E4A53">
        <w:rPr>
          <w:rFonts w:ascii="Arial" w:hAnsi="Arial" w:cs="Arial"/>
          <w:sz w:val="20"/>
          <w:szCs w:val="20"/>
        </w:rPr>
        <w:t>mohon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untuk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checkbox </w:t>
      </w:r>
      <w:proofErr w:type="spellStart"/>
      <w:r w:rsidR="000E4A53">
        <w:rPr>
          <w:rFonts w:ascii="Arial" w:hAnsi="Arial" w:cs="Arial"/>
          <w:sz w:val="20"/>
          <w:szCs w:val="20"/>
        </w:rPr>
        <w:t>tersebut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sebelum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memulai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instalasi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0E4A53">
        <w:rPr>
          <w:rFonts w:ascii="Arial" w:hAnsi="Arial" w:cs="Arial"/>
          <w:sz w:val="20"/>
          <w:szCs w:val="20"/>
        </w:rPr>
        <w:t>sudah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dipilih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E4A53">
        <w:rPr>
          <w:rFonts w:ascii="Arial" w:hAnsi="Arial" w:cs="Arial"/>
          <w:sz w:val="20"/>
          <w:szCs w:val="20"/>
        </w:rPr>
        <w:t>klik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Install Now</w:t>
      </w:r>
    </w:p>
    <w:p w14:paraId="17C29CF0" w14:textId="200B5026" w:rsidR="00976D1E" w:rsidRDefault="00976D1E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6D0E74AE" w14:textId="0C9FA79E" w:rsidR="00976D1E" w:rsidRDefault="000E4A53" w:rsidP="00976D1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63751D" wp14:editId="12E4450A">
            <wp:extent cx="4962525" cy="30713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 Install Step 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58" cy="30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217" w14:textId="3F38F750" w:rsidR="0064599C" w:rsidRDefault="0064599C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077494AD" w14:textId="6E1F06E9" w:rsidR="0064599C" w:rsidRDefault="0064599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6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476A0F9D" w14:textId="3A4BD242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09CE1083" w14:textId="4DBF3449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60234" wp14:editId="1541C3D3">
            <wp:extent cx="3190875" cy="231870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ython Install Step 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3" cy="2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B88D" w14:textId="77777777" w:rsidR="00020054" w:rsidRDefault="00020054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2D72962C" w14:textId="2AD8AC7E" w:rsidR="00701EFC" w:rsidRDefault="00701EF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7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6165AD90" w14:textId="14C0638D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3B7E3D4" w14:textId="39C1F319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6DEF63" wp14:editId="5BDAF260">
            <wp:extent cx="5181600" cy="3203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ython Install Step 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927" cy="32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9AB" w14:textId="3A208734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0CEFA6D1" w14:textId="60DF59FE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38C5CB5" w14:textId="6ACD7A1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7D2E687" w14:textId="20E2BF35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5CE18E4" w14:textId="3E9DA4FD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40CF66A9" w14:textId="6FA238A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D6582DE" w14:textId="7A5A4AB3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4F09CE0" w14:textId="77777777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52F3F038" w14:textId="73536616" w:rsidR="00B5450D" w:rsidRDefault="00B5450D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18060B6" w14:textId="37AEC266" w:rsidR="00B5450D" w:rsidRDefault="00B5450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8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2C4DC6D0" w14:textId="20798795" w:rsidR="00B5450D" w:rsidRDefault="00B5450D" w:rsidP="00B5450D">
      <w:pPr>
        <w:pStyle w:val="ListParagraph"/>
        <w:rPr>
          <w:rFonts w:ascii="Arial" w:hAnsi="Arial" w:cs="Arial"/>
          <w:sz w:val="20"/>
          <w:szCs w:val="20"/>
        </w:rPr>
      </w:pPr>
    </w:p>
    <w:p w14:paraId="0C2CCFCB" w14:textId="086A93DE" w:rsidR="001C4E0C" w:rsidRDefault="00B5450D" w:rsidP="0002005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27EB93" wp14:editId="073C3F51">
            <wp:extent cx="5257800" cy="3227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ython Install Complete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89" cy="32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3B1" w14:textId="77777777" w:rsidR="00020054" w:rsidRPr="00020054" w:rsidRDefault="00020054" w:rsidP="00020054">
      <w:pPr>
        <w:pStyle w:val="ListParagraph"/>
        <w:rPr>
          <w:rFonts w:ascii="Arial" w:hAnsi="Arial" w:cs="Arial"/>
          <w:sz w:val="20"/>
          <w:szCs w:val="20"/>
        </w:rPr>
      </w:pPr>
    </w:p>
    <w:p w14:paraId="69D26D53" w14:textId="0EB26DF0" w:rsidR="001C4E0C" w:rsidRDefault="001C4E0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9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Python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48B8E89C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8C0923E" w14:textId="7B6E4954" w:rsidR="001C4E0C" w:rsidRPr="00CD57AE" w:rsidRDefault="001C4E0C" w:rsidP="001C4E0C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python</w:t>
      </w:r>
      <w:r w:rsidRPr="00CD57A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--</w:t>
      </w:r>
      <w:r w:rsidRPr="00CD57AE">
        <w:rPr>
          <w:rFonts w:ascii="Arial" w:hAnsi="Arial" w:cs="Arial"/>
          <w:b/>
          <w:bCs/>
        </w:rPr>
        <w:t>version</w:t>
      </w:r>
    </w:p>
    <w:p w14:paraId="0EB7521B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46672EC9" w14:textId="0DA7912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FE517D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5E5AFCC0" w14:textId="639F4AFB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10C7B56" w14:textId="2AF4460E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F712596" wp14:editId="26327AB6">
            <wp:extent cx="4229100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ython --vers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C132" w14:textId="500B91AD" w:rsidR="0019730C" w:rsidRDefault="0019730C">
      <w:pPr>
        <w:rPr>
          <w:rFonts w:ascii="Arial" w:hAnsi="Arial" w:cs="Arial"/>
          <w:sz w:val="20"/>
          <w:szCs w:val="20"/>
        </w:rPr>
      </w:pPr>
    </w:p>
    <w:p w14:paraId="5C418258" w14:textId="795F2917" w:rsidR="0019730C" w:rsidRDefault="0019730C" w:rsidP="008368FA">
      <w:pPr>
        <w:pStyle w:val="Heading1"/>
      </w:pPr>
      <w:bookmarkStart w:id="30" w:name="_Toc46872985"/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netoprmgr_dm</w:t>
      </w:r>
      <w:bookmarkEnd w:id="30"/>
      <w:proofErr w:type="spellEnd"/>
    </w:p>
    <w:p w14:paraId="52B85D1A" w14:textId="05D89121" w:rsidR="0044314C" w:rsidRDefault="0044314C" w:rsidP="0019730C">
      <w:pPr>
        <w:rPr>
          <w:rFonts w:ascii="Arial" w:hAnsi="Arial" w:cs="Arial"/>
          <w:sz w:val="20"/>
          <w:szCs w:val="20"/>
        </w:rPr>
      </w:pPr>
    </w:p>
    <w:p w14:paraId="60445AEE" w14:textId="6AA0713F" w:rsidR="0044314C" w:rsidRPr="0019730C" w:rsidRDefault="0044314C" w:rsidP="0019730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368FA"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3394BD73" w14:textId="52A44ECF" w:rsidR="00976D1E" w:rsidRDefault="00976D1E" w:rsidP="008368FA">
      <w:pPr>
        <w:rPr>
          <w:rFonts w:ascii="Arial" w:hAnsi="Arial" w:cs="Arial"/>
          <w:sz w:val="20"/>
          <w:szCs w:val="20"/>
        </w:rPr>
      </w:pPr>
    </w:p>
    <w:p w14:paraId="047039FD" w14:textId="1C86E89F" w:rsidR="008368FA" w:rsidRDefault="008368FA" w:rsidP="008368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600FF085" w14:textId="15FF1ABA" w:rsidR="00976D1E" w:rsidRDefault="0060732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1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memulai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Hidden Files </w:t>
      </w:r>
      <w:proofErr w:type="spellStart"/>
      <w:r w:rsidR="001C3596">
        <w:rPr>
          <w:rFonts w:ascii="Arial" w:hAnsi="Arial" w:cs="Arial"/>
          <w:sz w:val="20"/>
          <w:szCs w:val="20"/>
        </w:rPr>
        <w:t>sudah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C3596">
        <w:rPr>
          <w:rFonts w:ascii="Arial" w:hAnsi="Arial" w:cs="Arial"/>
          <w:sz w:val="20"/>
          <w:szCs w:val="20"/>
        </w:rPr>
        <w:t>ditampilkan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oleh File Explorer</w:t>
      </w:r>
    </w:p>
    <w:p w14:paraId="7190811F" w14:textId="4FB6669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238A9117" w14:textId="48A7421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C60DCA" wp14:editId="26AEA824">
            <wp:extent cx="5410200" cy="6115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ow Hidden Item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79" cy="6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594D" w14:textId="2331BCDC" w:rsidR="005850A6" w:rsidRDefault="005850A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46270E40" w14:textId="1339F6B8" w:rsidR="005850A6" w:rsidRDefault="005850A6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2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Setelah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Python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1 folder yang </w:t>
      </w:r>
      <w:proofErr w:type="spellStart"/>
      <w:r>
        <w:rPr>
          <w:rFonts w:ascii="Arial" w:hAnsi="Arial" w:cs="Arial"/>
          <w:sz w:val="20"/>
          <w:szCs w:val="20"/>
        </w:rPr>
        <w:t>bernama</w:t>
      </w:r>
      <w:proofErr w:type="spellEnd"/>
      <w:r>
        <w:rPr>
          <w:rFonts w:ascii="Arial" w:hAnsi="Arial" w:cs="Arial"/>
          <w:sz w:val="20"/>
          <w:szCs w:val="20"/>
        </w:rPr>
        <w:t xml:space="preserve"> site-packages.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default pada OS windows, file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ditampung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path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</w:p>
    <w:p w14:paraId="31BA9A5B" w14:textId="5EC060A9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54917CD" w14:textId="0ECB6610" w:rsidR="005850A6" w:rsidRDefault="005850A6" w:rsidP="005850A6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</w:p>
    <w:p w14:paraId="2C172232" w14:textId="0E879C5A" w:rsidR="005850A6" w:rsidRDefault="005850A6" w:rsidP="005850A6">
      <w:pPr>
        <w:pStyle w:val="ListParagraph"/>
        <w:rPr>
          <w:rFonts w:ascii="Arial" w:hAnsi="Arial" w:cs="Arial"/>
          <w:b/>
          <w:bCs/>
        </w:rPr>
      </w:pPr>
    </w:p>
    <w:p w14:paraId="0385E76A" w14:textId="7DCBE630" w:rsidR="005850A6" w:rsidRP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</w:p>
    <w:p w14:paraId="7EA0E1BE" w14:textId="2F1F5A22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0D19EB8" w14:textId="3AC093D3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2BD9C2" wp14:editId="269F2683">
            <wp:extent cx="5305425" cy="24412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te-packages fold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593" cy="2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D78D" w14:textId="258315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30E6DB8B" w14:textId="2381271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C52453" w14:textId="220F59DF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1F7920F" w14:textId="51AB1F5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DD4669" w14:textId="3FE2F7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0148214E" w14:textId="47324D8E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FD61E78" w14:textId="045BDDC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5356E7D7" w14:textId="4808FBD2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BB18387" w14:textId="040F9C8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5F48949" w14:textId="71438FBB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7EDED72" w14:textId="7777777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75293464" w14:textId="5388A047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3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Pada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,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 di file explorer,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</w:p>
    <w:p w14:paraId="6AF8E305" w14:textId="0F6CB27A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5807B0BC" w14:textId="3B79B203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849631" wp14:editId="4F525B3D">
            <wp:extent cx="5229225" cy="2402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te-packages folder powershell opened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7" cy="2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E59" w14:textId="6F78F288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0DFD3715" w14:textId="06E2CD23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4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powershell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akan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terbuka</w:t>
      </w:r>
      <w:proofErr w:type="spellEnd"/>
      <w:r w:rsidR="00BE7CCD">
        <w:rPr>
          <w:rFonts w:ascii="Arial" w:hAnsi="Arial" w:cs="Arial"/>
          <w:sz w:val="20"/>
          <w:szCs w:val="20"/>
        </w:rPr>
        <w:t>. C</w:t>
      </w:r>
      <w:r>
        <w:rPr>
          <w:rFonts w:ascii="Arial" w:hAnsi="Arial" w:cs="Arial"/>
          <w:sz w:val="20"/>
          <w:szCs w:val="20"/>
        </w:rPr>
        <w:t xml:space="preserve">lone source code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git.compnet.co.id.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co</w:t>
      </w:r>
      <w:r w:rsidR="00BE7CCD">
        <w:rPr>
          <w:rFonts w:ascii="Arial" w:hAnsi="Arial" w:cs="Arial"/>
          <w:sz w:val="20"/>
          <w:szCs w:val="20"/>
        </w:rPr>
        <w:t>mmand</w:t>
      </w:r>
      <w:r w:rsidR="00652DBB"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2D7433BC" w14:textId="5DF1748F" w:rsid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10766682" w14:textId="6D58BDF7" w:rsidR="00B31289" w:rsidRPr="00F9182B" w:rsidRDefault="00BE7CCD" w:rsidP="00BE7CCD">
      <w:pPr>
        <w:pStyle w:val="ListParagraph"/>
        <w:rPr>
          <w:rFonts w:ascii="Arial" w:hAnsi="Arial" w:cs="Arial"/>
          <w:b/>
          <w:bCs/>
        </w:rPr>
      </w:pPr>
      <w:r w:rsidRPr="00F9182B">
        <w:rPr>
          <w:rFonts w:ascii="Arial" w:hAnsi="Arial" w:cs="Arial"/>
          <w:b/>
          <w:bCs/>
        </w:rPr>
        <w:t xml:space="preserve">git clone </w:t>
      </w:r>
      <w:hyperlink r:id="rId39" w:history="1">
        <w:r w:rsidRPr="00F9182B">
          <w:rPr>
            <w:rStyle w:val="Hyperlink"/>
            <w:rFonts w:ascii="Arial" w:hAnsi="Arial" w:cs="Arial"/>
            <w:b/>
            <w:bCs/>
          </w:rPr>
          <w:t>https://git.compnet.co.id/seski.ramadhan/netoprmgr_dm.git</w:t>
        </w:r>
      </w:hyperlink>
    </w:p>
    <w:p w14:paraId="007C94A9" w14:textId="77777777" w:rsidR="00BE7CCD" w:rsidRP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4CD3533F" w14:textId="70E5AA2C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438834" wp14:editId="62C6639C">
            <wp:extent cx="5372100" cy="1816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it clone netoprmgr_dm 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293" cy="18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8FD" w14:textId="6268B740" w:rsidR="00F9182B" w:rsidRDefault="00F9182B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664B0E2E" w14:textId="39E829F2" w:rsidR="00F9182B" w:rsidRDefault="00F9182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5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clone source code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752F7C08" w14:textId="0E00C1B9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</w:p>
    <w:p w14:paraId="4E148D21" w14:textId="28B17C60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180D59" wp14:editId="3C1F9B6A">
            <wp:extent cx="5286375" cy="206880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it clone netoprmgr_dm 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20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083" w14:textId="2293E9C5" w:rsidR="001248FD" w:rsidRDefault="001248FD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6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Setelah proses clone,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folder site-packages.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1F7C0070" w14:textId="7329824E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1A78DE54" w14:textId="2FE120C9" w:rsidR="001248FD" w:rsidRPr="001248FD" w:rsidRDefault="001248FD" w:rsidP="001248FD">
      <w:pPr>
        <w:pStyle w:val="ListParagraph"/>
        <w:rPr>
          <w:rFonts w:ascii="Arial" w:hAnsi="Arial" w:cs="Arial"/>
          <w:b/>
          <w:bCs/>
        </w:rPr>
      </w:pPr>
      <w:proofErr w:type="spellStart"/>
      <w:r w:rsidRPr="001248FD">
        <w:rPr>
          <w:rFonts w:ascii="Arial" w:hAnsi="Arial" w:cs="Arial"/>
          <w:b/>
          <w:bCs/>
        </w:rPr>
        <w:t>dir</w:t>
      </w:r>
      <w:proofErr w:type="spellEnd"/>
    </w:p>
    <w:p w14:paraId="3B0B410C" w14:textId="3097E0E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4D9B50E3" w14:textId="45E45F3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1A1569" wp14:editId="491B6BE4">
            <wp:extent cx="5353050" cy="21955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it clone netoprmgr_dm 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9" cy="220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D2A" w14:textId="5BDCB4D7" w:rsidR="00652DBB" w:rsidRDefault="00652DBB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3D127B1D" w14:textId="1A714BD2" w:rsidR="00652DBB" w:rsidRDefault="00652DB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7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07766DFE" w14:textId="65664D50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20B0DE11" w14:textId="7059E7C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r w:rsidRPr="00652DBB">
        <w:rPr>
          <w:rFonts w:ascii="Arial" w:hAnsi="Arial" w:cs="Arial"/>
          <w:b/>
          <w:bCs/>
        </w:rPr>
        <w:t xml:space="preserve">cd </w:t>
      </w:r>
      <w:proofErr w:type="spellStart"/>
      <w:r w:rsidRPr="00652DBB">
        <w:rPr>
          <w:rFonts w:ascii="Arial" w:hAnsi="Arial" w:cs="Arial"/>
          <w:b/>
          <w:bCs/>
        </w:rPr>
        <w:t>netoprmgr_dm</w:t>
      </w:r>
      <w:proofErr w:type="spellEnd"/>
    </w:p>
    <w:p w14:paraId="63090E81" w14:textId="1A4B5292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56AB6A94" w14:textId="09248ACF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9EDCEE9" w14:textId="3D73792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proofErr w:type="spellStart"/>
      <w:r w:rsidRPr="00652DBB">
        <w:rPr>
          <w:rFonts w:ascii="Arial" w:hAnsi="Arial" w:cs="Arial"/>
          <w:b/>
          <w:bCs/>
        </w:rPr>
        <w:t>dir</w:t>
      </w:r>
      <w:proofErr w:type="spellEnd"/>
    </w:p>
    <w:p w14:paraId="0B3A4977" w14:textId="77777777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79514EBA" w14:textId="093CB3C9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CE25EE3" wp14:editId="22A22838">
            <wp:extent cx="5372100" cy="28456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it clone netoprmgr_dm 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90" cy="28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E9E7" w14:textId="751F3DFC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A99E6E8" w14:textId="0D3C1D96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647CC06" w14:textId="1B6AD5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6C8A88DE" w14:textId="19B197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D0ADDEE" w14:textId="5B87AA8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8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Install requirements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7EA666BE" w14:textId="50C07578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02674C8C" w14:textId="3CF09961" w:rsidR="00C4007E" w:rsidRPr="00C4007E" w:rsidRDefault="00C4007E" w:rsidP="00C4007E">
      <w:pPr>
        <w:pStyle w:val="ListParagraph"/>
        <w:rPr>
          <w:rFonts w:ascii="Arial" w:hAnsi="Arial" w:cs="Arial"/>
          <w:b/>
          <w:bCs/>
        </w:rPr>
      </w:pPr>
      <w:r w:rsidRPr="00C4007E">
        <w:rPr>
          <w:rFonts w:ascii="Arial" w:hAnsi="Arial" w:cs="Arial"/>
          <w:b/>
          <w:bCs/>
        </w:rPr>
        <w:t>pip install -r requirements.txt</w:t>
      </w:r>
    </w:p>
    <w:p w14:paraId="56864302" w14:textId="6C6A651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48B57707" w14:textId="31AD05F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B7112B" wp14:editId="64EE4075">
            <wp:extent cx="5457825" cy="21533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p install requirements 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835" cy="21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2CB8" w14:textId="23779F80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2EBD2E" w14:textId="565D382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9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pip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module </w:t>
      </w:r>
      <w:proofErr w:type="spellStart"/>
      <w:r>
        <w:rPr>
          <w:rFonts w:ascii="Arial" w:hAnsi="Arial" w:cs="Arial"/>
          <w:sz w:val="20"/>
          <w:szCs w:val="20"/>
        </w:rPr>
        <w:t>module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proses download dan install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10C9AFC6" w14:textId="159CE63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38283D" w14:textId="7EC071C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4D74DE" wp14:editId="00F5FDAD">
            <wp:extent cx="5324475" cy="3501866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p install requirements complete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72" cy="35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41F4" w14:textId="02D21FF1" w:rsidR="007D75D3" w:rsidRDefault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2202303" w14:textId="635085EE" w:rsidR="007D75D3" w:rsidRDefault="007D75D3" w:rsidP="00F1667C">
      <w:pPr>
        <w:pStyle w:val="Heading1"/>
      </w:pPr>
      <w:bookmarkStart w:id="40" w:name="_Toc46872986"/>
      <w:r>
        <w:lastRenderedPageBreak/>
        <w:t xml:space="preserve">Cara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netoprmgr_dm</w:t>
      </w:r>
      <w:bookmarkEnd w:id="40"/>
      <w:proofErr w:type="spellEnd"/>
    </w:p>
    <w:p w14:paraId="2A13C73B" w14:textId="2F02DAF9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1B97446F" w14:textId="598AE280" w:rsidR="007D75D3" w:rsidRDefault="007D75D3" w:rsidP="007D75D3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terpenuhi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40202796" w14:textId="7A34CD7D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56BC3C8E" w14:textId="4D97E93A" w:rsidR="007D75D3" w:rsidRDefault="007D75D3" w:rsidP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penggunaan</w:t>
      </w:r>
      <w:proofErr w:type="spellEnd"/>
    </w:p>
    <w:p w14:paraId="4F42CB55" w14:textId="6F91E82D" w:rsidR="00CA64E1" w:rsidRDefault="00CA64E1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  <w:pPrChange w:id="41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tempat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Misal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4B85068D" w14:textId="495920F8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B52AA73" w14:textId="3B10555C" w:rsidR="00CA64E1" w:rsidRDefault="00CA64E1" w:rsidP="00CA64E1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  <w:r>
        <w:rPr>
          <w:rFonts w:ascii="Arial" w:hAnsi="Arial" w:cs="Arial"/>
          <w:b/>
          <w:bCs/>
        </w:rPr>
        <w:t>\netoprmgr_dm</w:t>
      </w:r>
    </w:p>
    <w:p w14:paraId="7CA77C9D" w14:textId="40649D34" w:rsidR="00474A01" w:rsidRDefault="00474A01" w:rsidP="00CA64E1">
      <w:pPr>
        <w:pStyle w:val="ListParagraph"/>
        <w:rPr>
          <w:rFonts w:ascii="Arial" w:hAnsi="Arial" w:cs="Arial"/>
          <w:b/>
          <w:bCs/>
        </w:rPr>
      </w:pPr>
    </w:p>
    <w:p w14:paraId="6EEFABA1" w14:textId="44468033" w:rsidR="00474A01" w:rsidRPr="00474A01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pada File Browser,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</w:t>
      </w:r>
    </w:p>
    <w:p w14:paraId="3F58ED68" w14:textId="77777777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41C6E6B" w14:textId="11F4B3D6" w:rsidR="007D75D3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E28210" wp14:editId="69BF2715">
            <wp:extent cx="5285559" cy="23717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etoprmgr_dm run powershell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005" cy="238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E1">
        <w:rPr>
          <w:rFonts w:ascii="Arial" w:hAnsi="Arial" w:cs="Arial"/>
          <w:sz w:val="20"/>
          <w:szCs w:val="20"/>
        </w:rPr>
        <w:t xml:space="preserve"> </w:t>
      </w:r>
    </w:p>
    <w:p w14:paraId="73A3D714" w14:textId="654B324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0D401D2" w14:textId="305681B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01BB6509" w14:textId="0D1FC10C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63D9460" w14:textId="5371D50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1060D93" w14:textId="7043A00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6D5E643C" w14:textId="5938473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F10AE5E" w14:textId="1DFE3E7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DB0224B" w14:textId="29206BC4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BD313D8" w14:textId="4BAD36E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4F2062A2" w14:textId="2874C076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2084004" w14:textId="318CA8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C2648AB" w14:textId="63BEB79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696E6AA" w14:textId="061BDF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6572000" w14:textId="0773A42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6E15B4" w14:textId="6C43A5E8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409782" w14:textId="1B015B8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E2102EA" w14:textId="7777777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DF370F" w14:textId="65D838F7" w:rsidR="004D4A5A" w:rsidRDefault="004D4A5A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  <w:pPrChange w:id="42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script __main__.py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mengetik</w:t>
      </w:r>
      <w:proofErr w:type="spellEnd"/>
      <w:r>
        <w:rPr>
          <w:rFonts w:ascii="Arial" w:hAnsi="Arial" w:cs="Arial"/>
          <w:sz w:val="20"/>
          <w:szCs w:val="20"/>
        </w:rPr>
        <w:t xml:space="preserve"> command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330E49A7" w14:textId="462C510D" w:rsidR="004D4A5A" w:rsidRDefault="004D4A5A" w:rsidP="004D4A5A">
      <w:pPr>
        <w:pStyle w:val="ListParagraph"/>
        <w:rPr>
          <w:rFonts w:ascii="Arial" w:hAnsi="Arial" w:cs="Arial"/>
          <w:sz w:val="20"/>
          <w:szCs w:val="20"/>
        </w:rPr>
      </w:pPr>
    </w:p>
    <w:p w14:paraId="2D2E4135" w14:textId="41E092F4" w:rsidR="004D4A5A" w:rsidRDefault="000D1AA9" w:rsidP="004D4A5A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</w:t>
      </w:r>
      <w:r w:rsidR="004D4A5A" w:rsidRPr="004D4A5A">
        <w:rPr>
          <w:rFonts w:ascii="Arial" w:hAnsi="Arial" w:cs="Arial"/>
          <w:b/>
          <w:bCs/>
        </w:rPr>
        <w:t>ython __main__.py</w:t>
      </w:r>
    </w:p>
    <w:p w14:paraId="5F727E12" w14:textId="465B53CD" w:rsidR="000D1AA9" w:rsidRDefault="000D1AA9" w:rsidP="004D4A5A">
      <w:pPr>
        <w:pStyle w:val="ListParagraph"/>
        <w:rPr>
          <w:rFonts w:ascii="Arial" w:hAnsi="Arial" w:cs="Arial"/>
          <w:b/>
          <w:bCs/>
        </w:rPr>
      </w:pPr>
    </w:p>
    <w:p w14:paraId="4C849A00" w14:textId="0C7869CD" w:rsidR="00CA64E1" w:rsidRDefault="000D1AA9" w:rsidP="00D8293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, script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aplikasi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berjalan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di </w:t>
      </w:r>
      <w:proofErr w:type="spellStart"/>
      <w:r w:rsidR="00B70F22">
        <w:rPr>
          <w:rFonts w:ascii="Arial" w:hAnsi="Arial" w:cs="Arial"/>
          <w:sz w:val="20"/>
          <w:szCs w:val="20"/>
        </w:rPr>
        <w:t>url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hyperlink r:id="rId47" w:history="1">
        <w:r w:rsidR="00D82934" w:rsidRPr="00DF6077">
          <w:rPr>
            <w:rStyle w:val="Hyperlink"/>
            <w:rFonts w:ascii="Arial" w:hAnsi="Arial" w:cs="Arial"/>
            <w:sz w:val="20"/>
            <w:szCs w:val="20"/>
          </w:rPr>
          <w:t>http://0.0.0.0:5001/</w:t>
        </w:r>
      </w:hyperlink>
    </w:p>
    <w:p w14:paraId="027FA2EF" w14:textId="77777777" w:rsidR="00D82934" w:rsidRPr="00D82934" w:rsidRDefault="00D82934" w:rsidP="00D82934">
      <w:pPr>
        <w:pStyle w:val="ListParagraph"/>
        <w:rPr>
          <w:rFonts w:ascii="Arial" w:hAnsi="Arial" w:cs="Arial"/>
          <w:sz w:val="20"/>
          <w:szCs w:val="20"/>
        </w:rPr>
      </w:pPr>
    </w:p>
    <w:p w14:paraId="13E68DA4" w14:textId="1BF9B0B0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E603ED" wp14:editId="4DD6E7DC">
            <wp:extent cx="4739792" cy="25527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un python __main__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116" cy="25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429" w14:textId="1401142B" w:rsidR="00C00C78" w:rsidRDefault="00C00C7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86F6787" w14:textId="77777777" w:rsidR="00C00C78" w:rsidRDefault="00C00C78" w:rsidP="00C00C78">
      <w:pPr>
        <w:rPr>
          <w:rFonts w:ascii="Arial" w:hAnsi="Arial" w:cs="Arial"/>
          <w:sz w:val="20"/>
          <w:szCs w:val="20"/>
        </w:rPr>
      </w:pPr>
    </w:p>
    <w:p w14:paraId="7CE55410" w14:textId="5B28D7C3" w:rsidR="00C00C78" w:rsidRDefault="00C00C78" w:rsidP="00A40F5A">
      <w:pPr>
        <w:pStyle w:val="Heading2"/>
      </w:pPr>
      <w:bookmarkStart w:id="43" w:name="_Toc46872987"/>
      <w:r>
        <w:t>Login Page</w:t>
      </w:r>
      <w:r w:rsidR="00F518A6">
        <w:t xml:space="preserve"> dan Home Page</w:t>
      </w:r>
      <w:bookmarkEnd w:id="43"/>
    </w:p>
    <w:p w14:paraId="48EA3878" w14:textId="77777777" w:rsidR="003475DC" w:rsidRPr="003475DC" w:rsidRDefault="003475DC" w:rsidP="003475DC"/>
    <w:p w14:paraId="3B33C7FA" w14:textId="7B442970" w:rsidR="00C00C78" w:rsidRDefault="00C00C78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4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Buka web browser, para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alamat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00F6B04B" w14:textId="12D5D171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2FD08544" w14:textId="2FFB8482" w:rsidR="00C00C78" w:rsidRPr="00732671" w:rsidRDefault="00C00C78" w:rsidP="00C00C78">
      <w:pPr>
        <w:pStyle w:val="ListParagraph"/>
        <w:rPr>
          <w:rFonts w:ascii="Arial" w:hAnsi="Arial" w:cs="Arial"/>
          <w:b/>
          <w:bCs/>
        </w:rPr>
      </w:pPr>
      <w:r w:rsidRPr="00732671">
        <w:rPr>
          <w:rFonts w:ascii="Arial" w:hAnsi="Arial" w:cs="Arial"/>
          <w:b/>
          <w:bCs/>
        </w:rPr>
        <w:t>localhost:5001</w:t>
      </w:r>
    </w:p>
    <w:p w14:paraId="5F174DA2" w14:textId="1C0A3AF6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0B82DBE7" w14:textId="4DEEAC65" w:rsidR="00C00C78" w:rsidRPr="00E8081D" w:rsidRDefault="00C00C78" w:rsidP="00C00C78">
      <w:pPr>
        <w:pStyle w:val="ListParagraph"/>
        <w:rPr>
          <w:rFonts w:ascii="Arial" w:hAnsi="Arial" w:cs="Arial"/>
          <w:b/>
          <w:bCs/>
          <w:sz w:val="20"/>
          <w:szCs w:val="20"/>
        </w:rPr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login page </w:t>
      </w:r>
      <w:proofErr w:type="spellStart"/>
      <w:r w:rsidRPr="00E8081D">
        <w:rPr>
          <w:rFonts w:ascii="Arial" w:hAnsi="Arial" w:cs="Arial"/>
          <w:sz w:val="20"/>
          <w:szCs w:val="20"/>
        </w:rPr>
        <w:t>netoprmgr_dm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E8081D">
        <w:rPr>
          <w:rFonts w:ascii="Arial" w:hAnsi="Arial" w:cs="Arial"/>
          <w:sz w:val="20"/>
          <w:szCs w:val="20"/>
        </w:rPr>
        <w:t>Masukan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Username dan Password, </w:t>
      </w:r>
      <w:proofErr w:type="spellStart"/>
      <w:r w:rsidRPr="00E8081D">
        <w:rPr>
          <w:rFonts w:ascii="Arial" w:hAnsi="Arial" w:cs="Arial"/>
          <w:sz w:val="20"/>
          <w:szCs w:val="20"/>
        </w:rPr>
        <w:t>kemudian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Login</w:t>
      </w:r>
    </w:p>
    <w:p w14:paraId="4C7913AE" w14:textId="5BF4D5FF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AC28508" w14:textId="3D962E69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FC880F" wp14:editId="63A08169">
            <wp:extent cx="5210175" cy="278432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ogin page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752" cy="27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4B16" w14:textId="3F7055C5" w:rsidR="00F518A6" w:rsidRDefault="00F518A6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3974B0B" w14:textId="61B2A596" w:rsidR="00F518A6" w:rsidRDefault="00F518A6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5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 login,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home page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</w:p>
    <w:p w14:paraId="1D874C3A" w14:textId="6A8413A7" w:rsidR="00F518A6" w:rsidRDefault="00F518A6" w:rsidP="00F518A6">
      <w:pPr>
        <w:pStyle w:val="ListParagraph"/>
        <w:rPr>
          <w:rFonts w:ascii="Arial" w:hAnsi="Arial" w:cs="Arial"/>
          <w:sz w:val="20"/>
          <w:szCs w:val="20"/>
        </w:rPr>
      </w:pPr>
    </w:p>
    <w:p w14:paraId="67F2CB8D" w14:textId="012A6C87" w:rsidR="00F518A6" w:rsidRDefault="00F518A6" w:rsidP="00F518A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079C17" wp14:editId="1BF8E295">
            <wp:extent cx="5353050" cy="28452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ome Page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075" cy="284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1949" w14:textId="55DF5C86" w:rsidR="00744BE9" w:rsidRDefault="00744BE9" w:rsidP="00CC3477">
      <w:pPr>
        <w:pStyle w:val="Heading2"/>
      </w:pPr>
      <w:bookmarkStart w:id="46" w:name="_Toc46872988"/>
      <w:r>
        <w:lastRenderedPageBreak/>
        <w:t>Generate Template</w:t>
      </w:r>
      <w:bookmarkEnd w:id="46"/>
    </w:p>
    <w:p w14:paraId="74ED7258" w14:textId="544888DD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3AAEDBFB" w14:textId="3F6D91DA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Template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mengunduh</w:t>
      </w:r>
      <w:proofErr w:type="spellEnd"/>
      <w:r>
        <w:rPr>
          <w:rFonts w:ascii="Arial" w:hAnsi="Arial" w:cs="Arial"/>
          <w:sz w:val="20"/>
          <w:szCs w:val="20"/>
        </w:rPr>
        <w:t xml:space="preserve">/download template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</w:t>
      </w:r>
    </w:p>
    <w:p w14:paraId="698138B3" w14:textId="1D69296F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66674B35" w14:textId="3570CA93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3184C28" w14:textId="6E578556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0"/>
          <w:szCs w:val="20"/>
        </w:rPr>
        <w:pPrChange w:id="47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Masuk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menu </w:t>
      </w:r>
      <w:r w:rsidRPr="00E8081D">
        <w:rPr>
          <w:rFonts w:ascii="Arial" w:hAnsi="Arial" w:cs="Arial"/>
          <w:b/>
          <w:bCs/>
          <w:sz w:val="20"/>
          <w:szCs w:val="20"/>
        </w:rPr>
        <w:t>Initialize &gt; Generate Template</w:t>
      </w:r>
    </w:p>
    <w:p w14:paraId="1CB28144" w14:textId="0715BF02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684D7722" w14:textId="2EA3320C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65821A0" wp14:editId="55F08ABD">
            <wp:extent cx="5334000" cy="27667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enerate Template Menu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418" cy="27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CF4D" w14:textId="764BB4E7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1680557" w14:textId="1D6BF6EC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8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Generate Template.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tombol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Generate Template</w:t>
      </w:r>
    </w:p>
    <w:p w14:paraId="6F29CC5C" w14:textId="3191DC56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43BE8CE9" w14:textId="29B6640E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D3824C6" wp14:editId="4162AA8B">
            <wp:extent cx="5448300" cy="28917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enerate Template Page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331" cy="289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3B3C" w14:textId="0C85E2E9" w:rsidR="00643F36" w:rsidRDefault="00643F36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9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Window </w:t>
      </w:r>
      <w:proofErr w:type="spellStart"/>
      <w:r>
        <w:rPr>
          <w:rFonts w:ascii="Arial" w:hAnsi="Arial" w:cs="Arial"/>
          <w:sz w:val="20"/>
          <w:szCs w:val="20"/>
        </w:rPr>
        <w:t>baru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. Save as file template.xlsx. Jika </w:t>
      </w:r>
      <w:proofErr w:type="spellStart"/>
      <w:r w:rsidR="00EB3EA1">
        <w:rPr>
          <w:rFonts w:ascii="Arial" w:hAnsi="Arial" w:cs="Arial"/>
          <w:sz w:val="20"/>
          <w:szCs w:val="20"/>
        </w:rPr>
        <w:t>ingin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merubah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nama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file, </w:t>
      </w:r>
      <w:proofErr w:type="spellStart"/>
      <w:r w:rsidR="00EB3EA1">
        <w:rPr>
          <w:rFonts w:ascii="Arial" w:hAnsi="Arial" w:cs="Arial"/>
          <w:sz w:val="20"/>
          <w:szCs w:val="20"/>
        </w:rPr>
        <w:t>silahkan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ganti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pada baris File name. Jika </w:t>
      </w:r>
      <w:proofErr w:type="spellStart"/>
      <w:r w:rsidR="00EB3EA1">
        <w:rPr>
          <w:rFonts w:ascii="Arial" w:hAnsi="Arial" w:cs="Arial"/>
          <w:sz w:val="20"/>
          <w:szCs w:val="20"/>
        </w:rPr>
        <w:t>sudah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sesuai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klik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Save.</w:t>
      </w:r>
    </w:p>
    <w:p w14:paraId="389F05C0" w14:textId="47740F06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4A713E08" w14:textId="4C2B993E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03081" wp14:editId="2DC6C2C5">
            <wp:extent cx="5524500" cy="3907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ave as Templat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33" cy="39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9E3" w14:textId="60C2158D" w:rsidR="00161B31" w:rsidRDefault="00161B31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10C1A522" w14:textId="57E41CE3" w:rsidR="00161B31" w:rsidRDefault="00161B31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50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File template.xlsx </w:t>
      </w:r>
      <w:proofErr w:type="spellStart"/>
      <w:r>
        <w:rPr>
          <w:rFonts w:ascii="Arial" w:hAnsi="Arial" w:cs="Arial"/>
          <w:sz w:val="20"/>
          <w:szCs w:val="20"/>
        </w:rPr>
        <w:t>berisikan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hostname, </w:t>
      </w:r>
      <w:proofErr w:type="spellStart"/>
      <w:r>
        <w:rPr>
          <w:rFonts w:ascii="Arial" w:hAnsi="Arial" w:cs="Arial"/>
          <w:sz w:val="20"/>
          <w:szCs w:val="20"/>
        </w:rPr>
        <w:t>ip_address</w:t>
      </w:r>
      <w:proofErr w:type="spellEnd"/>
      <w:r>
        <w:rPr>
          <w:rFonts w:ascii="Arial" w:hAnsi="Arial" w:cs="Arial"/>
          <w:sz w:val="20"/>
          <w:szCs w:val="20"/>
        </w:rPr>
        <w:t xml:space="preserve">, username, password dan secret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network. Isi data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di capture di network.</w:t>
      </w:r>
    </w:p>
    <w:p w14:paraId="0C4BF3F5" w14:textId="58DAC5EF" w:rsidR="00161B31" w:rsidRDefault="00161B31" w:rsidP="00161B31">
      <w:pPr>
        <w:pStyle w:val="ListParagraph"/>
        <w:rPr>
          <w:rFonts w:ascii="Arial" w:hAnsi="Arial" w:cs="Arial"/>
          <w:sz w:val="20"/>
          <w:szCs w:val="20"/>
        </w:rPr>
      </w:pPr>
    </w:p>
    <w:p w14:paraId="5BE84A0C" w14:textId="29AAC2D0" w:rsidR="00161B31" w:rsidRDefault="00161B31" w:rsidP="00161B3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EAD5CEE" wp14:editId="2D7F62C7">
            <wp:extent cx="5276850" cy="2950188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emplate Excel Config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169" cy="295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603C" w14:textId="17A6F3A6" w:rsidR="00D821CB" w:rsidRDefault="00D821CB" w:rsidP="006C36E6">
      <w:pPr>
        <w:pStyle w:val="Heading2"/>
      </w:pPr>
      <w:bookmarkStart w:id="51" w:name="_Toc46872989"/>
      <w:r>
        <w:lastRenderedPageBreak/>
        <w:t>Upload Raw Data</w:t>
      </w:r>
      <w:bookmarkEnd w:id="51"/>
    </w:p>
    <w:p w14:paraId="7ADDEAD0" w14:textId="2E8620A7" w:rsidR="00D821CB" w:rsidRDefault="00D821CB" w:rsidP="00D821CB">
      <w:pPr>
        <w:rPr>
          <w:rFonts w:ascii="Arial" w:hAnsi="Arial" w:cs="Arial"/>
          <w:sz w:val="20"/>
          <w:szCs w:val="20"/>
        </w:rPr>
      </w:pPr>
    </w:p>
    <w:p w14:paraId="6A9F8081" w14:textId="574F4C3D" w:rsidR="00D821CB" w:rsidRDefault="00D821C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Setelah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template yang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web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diistilahkan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berguna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</w:p>
    <w:p w14:paraId="182C9AFA" w14:textId="024221FF" w:rsidR="000A67FB" w:rsidRDefault="000A67FB" w:rsidP="00D821CB">
      <w:pPr>
        <w:rPr>
          <w:rFonts w:ascii="Arial" w:hAnsi="Arial" w:cs="Arial"/>
          <w:sz w:val="20"/>
          <w:szCs w:val="20"/>
        </w:rPr>
      </w:pPr>
    </w:p>
    <w:p w14:paraId="3E1ED774" w14:textId="1F511AED" w:rsidR="000A67FB" w:rsidRDefault="000A67F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582B26B" w14:textId="224E9AE6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2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memu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Initialize &gt; Upload Raw Data</w:t>
      </w:r>
    </w:p>
    <w:p w14:paraId="79EF2DE1" w14:textId="67C01C5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00BABA4" w14:textId="3C992101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C5F4AD1" wp14:editId="12D6569E">
            <wp:extent cx="4886325" cy="25219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load Raw Data Menu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495" cy="253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E6B9" w14:textId="29098F7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6ED12649" w14:textId="25A475AE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3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Selanjutnya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halaman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Upload Raw Data. </w:t>
      </w:r>
      <w:proofErr w:type="spellStart"/>
      <w:r w:rsidRPr="00E253B6">
        <w:rPr>
          <w:rFonts w:ascii="Arial" w:hAnsi="Arial" w:cs="Arial"/>
          <w:sz w:val="20"/>
          <w:szCs w:val="20"/>
        </w:rPr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dengan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tombol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</w:p>
    <w:p w14:paraId="305C3EA8" w14:textId="26CE82EB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B814284" w14:textId="0CDCA2BE" w:rsidR="000A67FB" w:rsidRDefault="00483706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5C0C59" wp14:editId="5DF8C35C">
            <wp:extent cx="5095875" cy="2719433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pload Raw Data Page Init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40" cy="27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9351" w14:textId="5FD2C027" w:rsidR="00217F22" w:rsidRPr="00E253B6" w:rsidRDefault="00217F22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4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Open</w:t>
      </w:r>
    </w:p>
    <w:p w14:paraId="18B05E21" w14:textId="4117DE92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4BC264EC" w14:textId="33227036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34D305" wp14:editId="7D616869">
            <wp:extent cx="5238750" cy="368895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en raw dat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66" cy="36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8B80" w14:textId="35BEB32D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6FECA69A" w14:textId="58B8FA3F" w:rsidR="00217F22" w:rsidRPr="00E253B6" w:rsidRDefault="00E253B6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5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r w:rsidRPr="00E253B6">
        <w:rPr>
          <w:rFonts w:ascii="Arial" w:hAnsi="Arial" w:cs="Arial"/>
          <w:sz w:val="20"/>
          <w:szCs w:val="20"/>
        </w:rPr>
        <w:t xml:space="preserve">Nama file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muncul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di baris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Submit</w:t>
      </w:r>
    </w:p>
    <w:p w14:paraId="77DBD70D" w14:textId="519EE515" w:rsidR="00483706" w:rsidRDefault="00483706" w:rsidP="00483706">
      <w:pPr>
        <w:pStyle w:val="ListParagraph"/>
        <w:rPr>
          <w:rFonts w:ascii="Arial" w:hAnsi="Arial" w:cs="Arial"/>
          <w:sz w:val="20"/>
          <w:szCs w:val="20"/>
        </w:rPr>
      </w:pPr>
    </w:p>
    <w:p w14:paraId="57C73078" w14:textId="60C75D63" w:rsidR="00483706" w:rsidRDefault="00483706" w:rsidP="0048370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DD6EDF2" wp14:editId="7941EEFD">
            <wp:extent cx="5943600" cy="31546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pload Raw Data Page Before Submi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588A" w14:textId="25B27B7A" w:rsidR="00CA5613" w:rsidRDefault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B37CCE3" w14:textId="21E0DD65" w:rsidR="00CA5613" w:rsidRDefault="00CA5613" w:rsidP="00CA5613">
      <w:pPr>
        <w:pStyle w:val="Heading2"/>
      </w:pPr>
      <w:bookmarkStart w:id="56" w:name="_Toc46872990"/>
      <w:r>
        <w:lastRenderedPageBreak/>
        <w:t>Download Raw Data</w:t>
      </w:r>
      <w:bookmarkEnd w:id="56"/>
    </w:p>
    <w:p w14:paraId="4A9A2CCE" w14:textId="17B5AEC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2FFE0CBD" w14:textId="00197407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juga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B84E4C4" w14:textId="6449243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64FE767E" w14:textId="76D693F6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20F7434C" w14:textId="7B230209" w:rsidR="00CA5613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7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menu </w:t>
      </w:r>
      <w:r w:rsidRPr="00492166">
        <w:rPr>
          <w:rFonts w:ascii="Arial" w:hAnsi="Arial" w:cs="Arial"/>
          <w:b/>
          <w:bCs/>
          <w:sz w:val="20"/>
          <w:szCs w:val="20"/>
        </w:rPr>
        <w:t>Initialize &gt; Download Raw Data</w:t>
      </w:r>
    </w:p>
    <w:p w14:paraId="7D14B40E" w14:textId="1E4C7C8B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775292EB" w14:textId="09121D24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27344A0" wp14:editId="06BEB468">
            <wp:extent cx="5372100" cy="2544286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ownload Raw Data Menu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866" cy="25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A9F3" w14:textId="7A2A8EF4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DBB12FD" w14:textId="2887190F" w:rsidR="0036367A" w:rsidRPr="00492166" w:rsidRDefault="0036367A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20"/>
          <w:szCs w:val="20"/>
        </w:rPr>
        <w:pPrChange w:id="58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Download Raw Data.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Download</w:t>
      </w:r>
    </w:p>
    <w:p w14:paraId="166DDCC6" w14:textId="0FBB49AF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06896E" w14:textId="61D91D0E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205D1F" wp14:editId="1A4E9622">
            <wp:extent cx="5324475" cy="281014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ownload Raw Data Page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654" cy="28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7C4C" w14:textId="25D60B08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7209F3" w14:textId="74F47329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60F2DB76" w14:textId="5FDA298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F786DA5" w14:textId="7F9DBC50" w:rsidR="0036367A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9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Save as </w:t>
      </w:r>
      <w:proofErr w:type="spellStart"/>
      <w:r>
        <w:rPr>
          <w:rFonts w:ascii="Arial" w:hAnsi="Arial" w:cs="Arial"/>
          <w:sz w:val="20"/>
          <w:szCs w:val="20"/>
        </w:rPr>
        <w:t>raw_data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Rubah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Save</w:t>
      </w:r>
    </w:p>
    <w:p w14:paraId="1FAC3C9D" w14:textId="2D9E229C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6A290C4" w14:textId="2895EF56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271D006" wp14:editId="31627EDF">
            <wp:extent cx="5267325" cy="3687690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ave as Raw 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27" cy="36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22D" w14:textId="2EBFD60F" w:rsidR="00641507" w:rsidRDefault="00245BCC" w:rsidP="00AE1FD7">
      <w:pPr>
        <w:pStyle w:val="Heading2"/>
      </w:pPr>
      <w:r>
        <w:br w:type="page"/>
      </w:r>
      <w:bookmarkStart w:id="60" w:name="_Toc46872991"/>
      <w:r w:rsidR="00641507">
        <w:lastRenderedPageBreak/>
        <w:t>Generate Device Data (SSH)</w:t>
      </w:r>
      <w:bookmarkEnd w:id="60"/>
    </w:p>
    <w:p w14:paraId="78BF63CB" w14:textId="77777777" w:rsidR="00641507" w:rsidRDefault="00641507" w:rsidP="00641507">
      <w:pPr>
        <w:rPr>
          <w:rFonts w:ascii="Arial" w:hAnsi="Arial" w:cs="Arial"/>
          <w:sz w:val="20"/>
          <w:szCs w:val="20"/>
        </w:rPr>
      </w:pPr>
    </w:p>
    <w:p w14:paraId="51FE6651" w14:textId="602CB8F1" w:rsidR="0064179F" w:rsidRDefault="00641507" w:rsidP="00FF1E4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Device Data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/device.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SSH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Jenis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disupport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meliputi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BB0C511" w14:textId="41A6813B" w:rsidR="00641507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IOS</w:t>
      </w:r>
    </w:p>
    <w:p w14:paraId="2BB89039" w14:textId="53B4FF85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XE</w:t>
      </w:r>
    </w:p>
    <w:p w14:paraId="61BB7186" w14:textId="2A380D51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ASA</w:t>
      </w:r>
    </w:p>
    <w:p w14:paraId="4363A448" w14:textId="57E301C7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XR</w:t>
      </w:r>
    </w:p>
    <w:p w14:paraId="3AC82741" w14:textId="222C1441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WLC</w:t>
      </w:r>
    </w:p>
    <w:p w14:paraId="1011BCCF" w14:textId="4DF1699B" w:rsidR="008C4E52" w:rsidRDefault="008C4E52" w:rsidP="00641507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Cisco NXOS</w:t>
      </w:r>
    </w:p>
    <w:p w14:paraId="416D46A3" w14:textId="4075440B" w:rsidR="00641E76" w:rsidRDefault="00FC55B1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Generate Device Data </w:t>
      </w:r>
      <w:proofErr w:type="spellStart"/>
      <w:r>
        <w:rPr>
          <w:rFonts w:ascii="Arial" w:hAnsi="Arial" w:cs="Arial"/>
          <w:sz w:val="20"/>
          <w:szCs w:val="20"/>
        </w:rPr>
        <w:t>mengambil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DC03B2D" w14:textId="77777777" w:rsidR="0004700F" w:rsidRDefault="0004700F" w:rsidP="00641E76">
      <w:pPr>
        <w:rPr>
          <w:rFonts w:ascii="Arial" w:hAnsi="Arial" w:cs="Arial"/>
          <w:sz w:val="20"/>
          <w:szCs w:val="20"/>
        </w:rPr>
      </w:pPr>
    </w:p>
    <w:p w14:paraId="5C93ED6C" w14:textId="27F5D405" w:rsidR="00641E76" w:rsidRDefault="00641E76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CD39EDB" w14:textId="752DB6B2" w:rsidR="00641E76" w:rsidRPr="001E2417" w:rsidRDefault="00641E76" w:rsidP="00641E76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35FAE">
        <w:rPr>
          <w:rFonts w:ascii="Arial" w:hAnsi="Arial" w:cs="Arial"/>
          <w:sz w:val="20"/>
          <w:szCs w:val="20"/>
        </w:rPr>
        <w:t>ke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menu </w:t>
      </w:r>
      <w:r w:rsidR="00E35FAE" w:rsidRPr="001E2417">
        <w:rPr>
          <w:rFonts w:ascii="Arial" w:hAnsi="Arial" w:cs="Arial"/>
          <w:b/>
          <w:bCs/>
          <w:sz w:val="20"/>
          <w:szCs w:val="20"/>
        </w:rPr>
        <w:t>Initialize &gt; Generate Device Data (SSH)</w:t>
      </w:r>
    </w:p>
    <w:p w14:paraId="3C08C50D" w14:textId="377C5E76" w:rsidR="00E35FAE" w:rsidRDefault="00E35FAE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3940AD6F" w14:textId="5927D4F8" w:rsidR="00E35FAE" w:rsidRDefault="00E35FAE" w:rsidP="00E35F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0BB9B1" wp14:editId="35B5F1F5">
            <wp:extent cx="5172075" cy="2657872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enerate Device Data Menu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530" cy="26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1199" w14:textId="201005F1" w:rsidR="00B3569C" w:rsidRDefault="00B3569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21C0C266" w14:textId="77777777" w:rsidR="00B3569C" w:rsidRDefault="00B3569C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77FB3A98" w14:textId="76476CEA" w:rsidR="006A4F80" w:rsidRDefault="00B3569C" w:rsidP="001E2417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Generate Device Data. </w:t>
      </w:r>
      <w:proofErr w:type="spellStart"/>
      <w:r w:rsidR="006A4F80">
        <w:rPr>
          <w:rFonts w:ascii="Arial" w:hAnsi="Arial" w:cs="Arial"/>
          <w:sz w:val="20"/>
          <w:szCs w:val="20"/>
        </w:rPr>
        <w:t>Dalam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proses Generate Device Data, </w:t>
      </w:r>
      <w:proofErr w:type="spellStart"/>
      <w:r w:rsidR="006A4F80">
        <w:rPr>
          <w:rFonts w:ascii="Arial" w:hAnsi="Arial" w:cs="Arial"/>
          <w:sz w:val="20"/>
          <w:szCs w:val="20"/>
        </w:rPr>
        <w:t>netoprmgr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menggunakan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metode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 Worker </w:t>
      </w:r>
      <w:proofErr w:type="spellStart"/>
      <w:r w:rsidR="006A4F80">
        <w:rPr>
          <w:rFonts w:ascii="Arial" w:hAnsi="Arial" w:cs="Arial"/>
          <w:sz w:val="20"/>
          <w:szCs w:val="20"/>
        </w:rPr>
        <w:t>dengan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default 10 </w:t>
      </w:r>
      <w:proofErr w:type="gramStart"/>
      <w:r w:rsidR="006A4F80">
        <w:rPr>
          <w:rFonts w:ascii="Arial" w:hAnsi="Arial" w:cs="Arial"/>
          <w:sz w:val="20"/>
          <w:szCs w:val="20"/>
        </w:rPr>
        <w:t>worker</w:t>
      </w:r>
      <w:proofErr w:type="gramEnd"/>
      <w:r w:rsidR="006A4F80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6A4F80">
        <w:rPr>
          <w:rFonts w:ascii="Arial" w:hAnsi="Arial" w:cs="Arial"/>
          <w:sz w:val="20"/>
          <w:szCs w:val="20"/>
        </w:rPr>
        <w:t>Jumlah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yang </w:t>
      </w:r>
      <w:proofErr w:type="spellStart"/>
      <w:r w:rsidR="006A4F80">
        <w:rPr>
          <w:rFonts w:ascii="Arial" w:hAnsi="Arial" w:cs="Arial"/>
          <w:sz w:val="20"/>
          <w:szCs w:val="20"/>
        </w:rPr>
        <w:t>digunakan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dapat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dipilih</w:t>
      </w:r>
      <w:proofErr w:type="spellEnd"/>
      <w:r w:rsidR="006A4F80">
        <w:rPr>
          <w:rFonts w:ascii="Arial" w:hAnsi="Arial" w:cs="Arial"/>
          <w:sz w:val="20"/>
          <w:szCs w:val="20"/>
        </w:rPr>
        <w:t>/</w:t>
      </w:r>
      <w:proofErr w:type="spellStart"/>
      <w:r w:rsidR="006A4F80">
        <w:rPr>
          <w:rFonts w:ascii="Arial" w:hAnsi="Arial" w:cs="Arial"/>
          <w:sz w:val="20"/>
          <w:szCs w:val="20"/>
        </w:rPr>
        <w:t>diatur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memerlukan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lebih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banyak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</w:t>
      </w:r>
      <w:proofErr w:type="spellStart"/>
      <w:r w:rsidR="006A4F80">
        <w:rPr>
          <w:rFonts w:ascii="Arial" w:hAnsi="Arial" w:cs="Arial"/>
          <w:sz w:val="20"/>
          <w:szCs w:val="20"/>
        </w:rPr>
        <w:t>untuk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multithreading.</w:t>
      </w:r>
    </w:p>
    <w:p w14:paraId="2D2A560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034966C" w14:textId="4B6D36AB" w:rsidR="00B3569C" w:rsidRDefault="00B3569C" w:rsidP="006A4F80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1E2417">
        <w:rPr>
          <w:rFonts w:ascii="Arial" w:hAnsi="Arial" w:cs="Arial"/>
          <w:b/>
          <w:bCs/>
          <w:sz w:val="20"/>
          <w:szCs w:val="20"/>
        </w:rPr>
        <w:t>Generate Device Data</w:t>
      </w:r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sudah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sesuai</w:t>
      </w:r>
      <w:proofErr w:type="spellEnd"/>
      <w:r w:rsidR="006A4F80">
        <w:rPr>
          <w:rFonts w:ascii="Arial" w:hAnsi="Arial" w:cs="Arial"/>
          <w:sz w:val="20"/>
          <w:szCs w:val="20"/>
        </w:rPr>
        <w:t>.</w:t>
      </w:r>
    </w:p>
    <w:p w14:paraId="4BE7EA1C" w14:textId="1B0D21B8" w:rsidR="00B3569C" w:rsidRDefault="00B3569C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1D358BF" w14:textId="4C34131A" w:rsidR="00B3569C" w:rsidRDefault="00B3569C" w:rsidP="00B356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FBD3631" wp14:editId="209D35D8">
            <wp:extent cx="5114925" cy="2721949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enerate Device Data Page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410" cy="27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B93F" w14:textId="63484F78" w:rsidR="001E2417" w:rsidRDefault="001E2417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4C74BEE" w14:textId="45452E46" w:rsidR="006A4F80" w:rsidRPr="001E2417" w:rsidRDefault="001E2417" w:rsidP="001E2417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*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Semakin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worker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digunakan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,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memerlukan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proses CPU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lebih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.</w:t>
      </w:r>
    </w:p>
    <w:p w14:paraId="0A0D204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9093D0B" w14:textId="165B741A" w:rsidR="006A4F80" w:rsidRDefault="008916E2" w:rsidP="006A4F80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dilakuakan</w:t>
      </w:r>
      <w:proofErr w:type="spellEnd"/>
      <w:r>
        <w:rPr>
          <w:rFonts w:ascii="Arial" w:hAnsi="Arial" w:cs="Arial"/>
          <w:sz w:val="20"/>
          <w:szCs w:val="20"/>
        </w:rPr>
        <w:t xml:space="preserve">. Proses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dipantau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340D557" w14:textId="0DA6279A" w:rsidR="006A4F80" w:rsidRDefault="006A4F80" w:rsidP="006A4F80">
      <w:pPr>
        <w:pStyle w:val="ListParagraph"/>
        <w:rPr>
          <w:rFonts w:ascii="Arial" w:hAnsi="Arial" w:cs="Arial"/>
          <w:sz w:val="20"/>
          <w:szCs w:val="20"/>
        </w:rPr>
      </w:pPr>
    </w:p>
    <w:p w14:paraId="0C48C174" w14:textId="43EC32A2" w:rsidR="00F17185" w:rsidRPr="00F17185" w:rsidRDefault="006A4F80" w:rsidP="00F17185">
      <w:pPr>
        <w:pStyle w:val="ListParagraph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A601D62" wp14:editId="217A387C">
            <wp:extent cx="5210175" cy="2032859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enerate Device Data Progress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362" cy="20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del w:id="61" w:author="Luthfi Anandra" w:date="2020-07-28T22:46:00Z">
        <w:r w:rsidR="00EE27DB" w:rsidRPr="0064179F" w:rsidDel="00FF1E44">
          <w:delText>Generate Device Data (SSH)</w:delText>
        </w:r>
      </w:del>
    </w:p>
    <w:p w14:paraId="44E9BECC" w14:textId="5CDE7034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5C835E3E" w14:textId="36C36B2F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01F3AAD1" w14:textId="7BECC500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454E903B" w14:textId="72000252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0565EA4B" w14:textId="31DA054E" w:rsidR="00F17185" w:rsidRDefault="00F17185" w:rsidP="00F17185">
      <w:pPr>
        <w:pStyle w:val="ListParagraph"/>
        <w:rPr>
          <w:rFonts w:ascii="Arial" w:hAnsi="Arial" w:cs="Arial"/>
          <w:sz w:val="20"/>
          <w:szCs w:val="20"/>
        </w:rPr>
      </w:pPr>
    </w:p>
    <w:p w14:paraId="140A54CF" w14:textId="77777777" w:rsidR="00F17185" w:rsidRPr="00F17185" w:rsidDel="00FF1E44" w:rsidRDefault="00F17185" w:rsidP="00F17185">
      <w:pPr>
        <w:pStyle w:val="ListParagraph"/>
        <w:rPr>
          <w:del w:id="62" w:author="Luthfi Anandra" w:date="2020-07-28T22:46:00Z"/>
          <w:rFonts w:ascii="Arial" w:hAnsi="Arial" w:cs="Arial"/>
          <w:sz w:val="20"/>
          <w:szCs w:val="20"/>
        </w:rPr>
      </w:pPr>
    </w:p>
    <w:p w14:paraId="5CB703D7" w14:textId="32180636" w:rsidR="00EE27DB" w:rsidRPr="0064179F" w:rsidDel="00FF1E44" w:rsidRDefault="00EE27DB" w:rsidP="00F17185">
      <w:pPr>
        <w:pStyle w:val="ListParagraph"/>
        <w:rPr>
          <w:del w:id="63" w:author="Luthfi Anandra" w:date="2020-07-28T22:46:00Z"/>
        </w:rPr>
      </w:pPr>
    </w:p>
    <w:p w14:paraId="54AA934C" w14:textId="444BFBA1" w:rsidR="00EE27DB" w:rsidRDefault="00EE27DB" w:rsidP="00F17185">
      <w:pPr>
        <w:pStyle w:val="ListParagraph"/>
        <w:rPr>
          <w:rFonts w:ascii="Arial" w:hAnsi="Arial" w:cs="Arial"/>
          <w:sz w:val="20"/>
          <w:szCs w:val="20"/>
        </w:rPr>
      </w:pPr>
      <w:del w:id="64" w:author="Luthfi Anandra" w:date="2020-07-28T22:46:00Z">
        <w:r w:rsidRPr="0064179F" w:rsidDel="00FF1E44">
          <w:delText>Fitur Generate Device Data digunakan untuk melakukan proses identifikasi jenis software yang digunakan oleh perang</w:delText>
        </w:r>
      </w:del>
    </w:p>
    <w:p w14:paraId="4ECEE029" w14:textId="74A12A6B" w:rsidR="00F17185" w:rsidRDefault="00F17185" w:rsidP="00F17185">
      <w:pPr>
        <w:pStyle w:val="ListParagraph"/>
        <w:numPr>
          <w:ilvl w:val="0"/>
          <w:numId w:val="19"/>
        </w:numPr>
      </w:pPr>
      <w:r>
        <w:lastRenderedPageBreak/>
        <w:t xml:space="preserve">Jika proses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3 </w:t>
      </w:r>
      <w:proofErr w:type="spellStart"/>
      <w:r>
        <w:t>tombol</w:t>
      </w:r>
      <w:proofErr w:type="spellEnd"/>
      <w:r>
        <w:t xml:space="preserve">. Regenerate, Download Device Data, Go </w:t>
      </w:r>
      <w:proofErr w:type="gramStart"/>
      <w:r>
        <w:t>To</w:t>
      </w:r>
      <w:proofErr w:type="gramEnd"/>
      <w:r>
        <w:t xml:space="preserve"> Capture Device.</w:t>
      </w:r>
    </w:p>
    <w:p w14:paraId="7F2B69AD" w14:textId="55FA6091" w:rsidR="00F17185" w:rsidRDefault="00F17185" w:rsidP="00F17185">
      <w:pPr>
        <w:pStyle w:val="ListParagraph"/>
      </w:pPr>
    </w:p>
    <w:p w14:paraId="01576F20" w14:textId="65E52E73" w:rsidR="00F17185" w:rsidRDefault="00F17185" w:rsidP="00F17185">
      <w:pPr>
        <w:pStyle w:val="ListParagraph"/>
      </w:pPr>
      <w:r>
        <w:rPr>
          <w:noProof/>
        </w:rPr>
        <w:drawing>
          <wp:inline distT="0" distB="0" distL="0" distR="0" wp14:anchorId="7B3F1F14" wp14:editId="52FA06A9">
            <wp:extent cx="5334000" cy="2811747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enerate Device Data Finished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136" cy="281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DB0E" w14:textId="6CEF670D" w:rsidR="00F17185" w:rsidRDefault="00F17185" w:rsidP="00F17185">
      <w:pPr>
        <w:pStyle w:val="ListParagraph"/>
      </w:pPr>
    </w:p>
    <w:p w14:paraId="37515742" w14:textId="4387FFE6" w:rsidR="00F17185" w:rsidRDefault="00F17185" w:rsidP="00F17185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tombol</w:t>
      </w:r>
      <w:proofErr w:type="spellEnd"/>
      <w:r>
        <w:t>:</w:t>
      </w:r>
    </w:p>
    <w:p w14:paraId="1ECBBEE6" w14:textId="0D6A90B1" w:rsidR="00F17185" w:rsidRDefault="00F17185" w:rsidP="00F17185">
      <w:pPr>
        <w:pStyle w:val="ListParagraph"/>
        <w:numPr>
          <w:ilvl w:val="0"/>
          <w:numId w:val="20"/>
        </w:numPr>
      </w:pPr>
      <w:r>
        <w:t>Regenerate</w:t>
      </w:r>
    </w:p>
    <w:p w14:paraId="4C3D8D86" w14:textId="7E6C9362" w:rsidR="00F17185" w:rsidRDefault="00F17185" w:rsidP="00F17185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Generate Device Data</w:t>
      </w:r>
    </w:p>
    <w:p w14:paraId="265F12D6" w14:textId="610C90D9" w:rsidR="00F17185" w:rsidRDefault="00F17185" w:rsidP="00F17185">
      <w:pPr>
        <w:pStyle w:val="ListParagraph"/>
        <w:numPr>
          <w:ilvl w:val="0"/>
          <w:numId w:val="20"/>
        </w:numPr>
      </w:pPr>
      <w:r>
        <w:t>Download Device Data</w:t>
      </w:r>
    </w:p>
    <w:p w14:paraId="5D903F4B" w14:textId="528A2E49" w:rsidR="00F17185" w:rsidRDefault="00F17185" w:rsidP="00F17185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/download file Device Data</w:t>
      </w:r>
    </w:p>
    <w:p w14:paraId="6E23C981" w14:textId="15C7B676" w:rsidR="00F17185" w:rsidRDefault="00F17185" w:rsidP="00F17185">
      <w:pPr>
        <w:pStyle w:val="ListParagraph"/>
        <w:numPr>
          <w:ilvl w:val="0"/>
          <w:numId w:val="20"/>
        </w:numPr>
      </w:pPr>
      <w:r>
        <w:t xml:space="preserve">Got </w:t>
      </w:r>
      <w:proofErr w:type="gramStart"/>
      <w:r>
        <w:t>To</w:t>
      </w:r>
      <w:proofErr w:type="gramEnd"/>
      <w:r>
        <w:t xml:space="preserve"> Capture Device</w:t>
      </w:r>
    </w:p>
    <w:p w14:paraId="29AF7747" w14:textId="1126AD74" w:rsidR="00F17185" w:rsidRDefault="00F17185" w:rsidP="00F17185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Capture Device</w:t>
      </w:r>
    </w:p>
    <w:p w14:paraId="13D90087" w14:textId="06F5F62A" w:rsidR="00487327" w:rsidRDefault="00487327">
      <w:r>
        <w:br w:type="page"/>
      </w:r>
    </w:p>
    <w:p w14:paraId="24F168CD" w14:textId="77777777" w:rsidR="00487327" w:rsidRDefault="00487327" w:rsidP="00F17185">
      <w:pPr>
        <w:pStyle w:val="ListParagraph"/>
        <w:ind w:left="1440"/>
      </w:pPr>
    </w:p>
    <w:p w14:paraId="23991155" w14:textId="7CCF11EE" w:rsidR="00487327" w:rsidRDefault="00487327" w:rsidP="00487327">
      <w:pPr>
        <w:pStyle w:val="ListParagraph"/>
        <w:numPr>
          <w:ilvl w:val="0"/>
          <w:numId w:val="19"/>
        </w:numPr>
      </w:pPr>
      <w:r>
        <w:t xml:space="preserve">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Device Data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file Device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/download.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487327">
        <w:rPr>
          <w:b/>
          <w:bCs/>
        </w:rPr>
        <w:t>Save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2078512" w14:textId="7588B5BD" w:rsidR="00487327" w:rsidRDefault="00487327" w:rsidP="00487327">
      <w:pPr>
        <w:pStyle w:val="ListParagraph"/>
      </w:pPr>
    </w:p>
    <w:p w14:paraId="18B10854" w14:textId="00BA0F54" w:rsidR="00487327" w:rsidRDefault="00487327" w:rsidP="00487327">
      <w:pPr>
        <w:pStyle w:val="ListParagraph"/>
      </w:pPr>
      <w:r>
        <w:rPr>
          <w:noProof/>
        </w:rPr>
        <w:drawing>
          <wp:inline distT="0" distB="0" distL="0" distR="0" wp14:anchorId="26D70420" wp14:editId="2F84B529">
            <wp:extent cx="4648346" cy="32861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58" cy="33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C9F3" w14:textId="56527792" w:rsidR="00F7481F" w:rsidRDefault="00F7481F" w:rsidP="00487327">
      <w:pPr>
        <w:pStyle w:val="ListParagraph"/>
      </w:pPr>
    </w:p>
    <w:p w14:paraId="34C21101" w14:textId="116CB9CE" w:rsidR="00F7481F" w:rsidRDefault="00F7481F" w:rsidP="00F7481F"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device_data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device_type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via SSH </w:t>
      </w:r>
      <w:proofErr w:type="spellStart"/>
      <w:r>
        <w:t>dari</w:t>
      </w:r>
      <w:proofErr w:type="spellEnd"/>
      <w:r>
        <w:t xml:space="preserve"> proses Generate Device Data</w:t>
      </w:r>
    </w:p>
    <w:p w14:paraId="7E189C59" w14:textId="656F5E68" w:rsidR="00F7481F" w:rsidRDefault="00F7481F" w:rsidP="00F7481F">
      <w:pPr>
        <w:pStyle w:val="ListParagraph"/>
      </w:pPr>
    </w:p>
    <w:p w14:paraId="7C85B217" w14:textId="0874D97B" w:rsidR="00F7481F" w:rsidRDefault="00F7481F" w:rsidP="00F7481F">
      <w:pPr>
        <w:pStyle w:val="ListParagraph"/>
      </w:pPr>
      <w:r>
        <w:rPr>
          <w:noProof/>
        </w:rPr>
        <w:drawing>
          <wp:inline distT="0" distB="0" distL="0" distR="0" wp14:anchorId="4D072C7F" wp14:editId="33AE6C13">
            <wp:extent cx="5410200" cy="250048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vice Data Excel Config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14" cy="25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F19E" w14:textId="7B951E75" w:rsidR="00395235" w:rsidRDefault="00395235" w:rsidP="00395235"/>
    <w:p w14:paraId="22BE602C" w14:textId="102CEACD" w:rsidR="00395235" w:rsidRDefault="00395235" w:rsidP="00395235">
      <w:pPr>
        <w:pStyle w:val="Heading2"/>
      </w:pPr>
      <w:bookmarkStart w:id="65" w:name="_Toc46872992"/>
      <w:r>
        <w:lastRenderedPageBreak/>
        <w:t>Upload Data</w:t>
      </w:r>
      <w:bookmarkEnd w:id="65"/>
    </w:p>
    <w:p w14:paraId="26386722" w14:textId="5CD940B7" w:rsidR="00395235" w:rsidRDefault="00395235" w:rsidP="00395235"/>
    <w:p w14:paraId="1594A39F" w14:textId="0DD54E9F" w:rsidR="00395235" w:rsidRDefault="00395235" w:rsidP="00395235"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Generate Device Data, file device data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melalui</w:t>
      </w:r>
      <w:proofErr w:type="spellEnd"/>
      <w:r>
        <w:t xml:space="preserve"> menu Upload Data</w:t>
      </w:r>
    </w:p>
    <w:p w14:paraId="4B35D66B" w14:textId="6B6FAA99" w:rsidR="00FB0781" w:rsidRDefault="00FB0781" w:rsidP="00395235"/>
    <w:p w14:paraId="35F0A6B8" w14:textId="1A739B36" w:rsidR="00FB0781" w:rsidRDefault="00FB0781" w:rsidP="00395235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601613B9" w14:textId="5B580D9D" w:rsidR="00FB0781" w:rsidRPr="001C3587" w:rsidRDefault="00FB0781" w:rsidP="00FB0781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1C3587">
        <w:rPr>
          <w:b/>
          <w:bCs/>
        </w:rPr>
        <w:t>Capture &gt; Upload Data</w:t>
      </w:r>
    </w:p>
    <w:p w14:paraId="62B2A80E" w14:textId="7AE61B5E" w:rsidR="00FB0781" w:rsidRDefault="00FB0781" w:rsidP="00FB0781">
      <w:pPr>
        <w:pStyle w:val="ListParagraph"/>
      </w:pPr>
    </w:p>
    <w:p w14:paraId="68B4CFC5" w14:textId="6874DDB3" w:rsidR="00FB0781" w:rsidRDefault="00FB0781" w:rsidP="00FB0781">
      <w:pPr>
        <w:pStyle w:val="ListParagraph"/>
      </w:pPr>
      <w:r>
        <w:rPr>
          <w:noProof/>
        </w:rPr>
        <w:drawing>
          <wp:inline distT="0" distB="0" distL="0" distR="0" wp14:anchorId="2E7E3601" wp14:editId="13DAA96A">
            <wp:extent cx="5086350" cy="2606211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Upload Data Menu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063" cy="261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0154" w14:textId="0BC1E389" w:rsidR="007C1529" w:rsidRDefault="007C1529" w:rsidP="00FB0781">
      <w:pPr>
        <w:pStyle w:val="ListParagraph"/>
      </w:pPr>
    </w:p>
    <w:p w14:paraId="2842C774" w14:textId="4D0C24FE" w:rsidR="007C1529" w:rsidRDefault="007C1529" w:rsidP="007C1529">
      <w:pPr>
        <w:pStyle w:val="ListParagraph"/>
        <w:numPr>
          <w:ilvl w:val="0"/>
          <w:numId w:val="2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Upload Data.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Choose File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</w:p>
    <w:p w14:paraId="4222B291" w14:textId="6312DB2F" w:rsidR="007C1529" w:rsidRDefault="007C1529" w:rsidP="007C1529">
      <w:pPr>
        <w:pStyle w:val="ListParagraph"/>
      </w:pPr>
    </w:p>
    <w:p w14:paraId="656F77CF" w14:textId="617C92DC" w:rsidR="007C1529" w:rsidRDefault="007C1529" w:rsidP="007C1529">
      <w:pPr>
        <w:pStyle w:val="ListParagraph"/>
      </w:pPr>
      <w:r>
        <w:rPr>
          <w:noProof/>
        </w:rPr>
        <w:drawing>
          <wp:inline distT="0" distB="0" distL="0" distR="0" wp14:anchorId="114799B8" wp14:editId="406ABD74">
            <wp:extent cx="5133975" cy="272495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Upload Data Page Init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499" cy="27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D108" w14:textId="513EC21B" w:rsidR="0005133E" w:rsidRDefault="0005133E" w:rsidP="0005133E">
      <w:pPr>
        <w:pStyle w:val="ListParagraph"/>
        <w:numPr>
          <w:ilvl w:val="0"/>
          <w:numId w:val="21"/>
        </w:numPr>
      </w:pPr>
      <w:proofErr w:type="spellStart"/>
      <w:r>
        <w:lastRenderedPageBreak/>
        <w:t>Pilih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  <w:r w:rsidR="001C3587">
        <w:t xml:space="preserve">. Jika </w:t>
      </w:r>
      <w:proofErr w:type="spellStart"/>
      <w:r w:rsidR="001C3587">
        <w:t>sudah</w:t>
      </w:r>
      <w:proofErr w:type="spellEnd"/>
      <w:r w:rsidR="001C3587">
        <w:t xml:space="preserve"> </w:t>
      </w:r>
      <w:proofErr w:type="spellStart"/>
      <w:r w:rsidR="001C3587">
        <w:t>sesuai</w:t>
      </w:r>
      <w:proofErr w:type="spellEnd"/>
      <w:r w:rsidR="001C3587">
        <w:t xml:space="preserve"> </w:t>
      </w:r>
      <w:proofErr w:type="spellStart"/>
      <w:r w:rsidR="001C3587">
        <w:t>klik</w:t>
      </w:r>
      <w:proofErr w:type="spellEnd"/>
      <w:r w:rsidR="001C3587">
        <w:t xml:space="preserve"> </w:t>
      </w:r>
      <w:r w:rsidR="001C3587" w:rsidRPr="001C3587">
        <w:rPr>
          <w:b/>
          <w:bCs/>
        </w:rPr>
        <w:t>Open</w:t>
      </w:r>
    </w:p>
    <w:p w14:paraId="08241EC7" w14:textId="18C7BB06" w:rsidR="0005133E" w:rsidRDefault="0005133E" w:rsidP="0005133E">
      <w:pPr>
        <w:pStyle w:val="ListParagraph"/>
      </w:pPr>
    </w:p>
    <w:p w14:paraId="415E81FD" w14:textId="2F6ECCE8" w:rsidR="0005133E" w:rsidRDefault="0005133E" w:rsidP="0005133E">
      <w:pPr>
        <w:pStyle w:val="ListParagraph"/>
      </w:pPr>
      <w:r>
        <w:rPr>
          <w:noProof/>
        </w:rPr>
        <w:drawing>
          <wp:inline distT="0" distB="0" distL="0" distR="0" wp14:anchorId="54B944D6" wp14:editId="30C398D8">
            <wp:extent cx="5229225" cy="371911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pen Device Data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09" cy="37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2BE" w14:textId="118F3FE2" w:rsidR="0005133E" w:rsidRDefault="0005133E" w:rsidP="0005133E">
      <w:pPr>
        <w:pStyle w:val="ListParagraph"/>
      </w:pPr>
    </w:p>
    <w:p w14:paraId="3F927CE5" w14:textId="1E15F154" w:rsidR="0005133E" w:rsidRDefault="001A01A6" w:rsidP="0005133E">
      <w:pPr>
        <w:pStyle w:val="ListParagraph"/>
        <w:numPr>
          <w:ilvl w:val="0"/>
          <w:numId w:val="21"/>
        </w:numPr>
      </w:pPr>
      <w:r>
        <w:t xml:space="preserve">File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baris </w:t>
      </w:r>
      <w:r w:rsidRPr="001C3587">
        <w:rPr>
          <w:b/>
          <w:bCs/>
        </w:rPr>
        <w:t>Choose File</w:t>
      </w:r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Submit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1D75F571" w14:textId="68A916FD" w:rsidR="001A01A6" w:rsidRDefault="001A01A6" w:rsidP="001A01A6">
      <w:pPr>
        <w:pStyle w:val="ListParagraph"/>
      </w:pPr>
    </w:p>
    <w:p w14:paraId="39E3C8F1" w14:textId="2E0286FE" w:rsidR="001A01A6" w:rsidRDefault="001A01A6" w:rsidP="001A01A6">
      <w:pPr>
        <w:pStyle w:val="ListParagraph"/>
      </w:pPr>
      <w:r>
        <w:rPr>
          <w:noProof/>
        </w:rPr>
        <w:drawing>
          <wp:inline distT="0" distB="0" distL="0" distR="0" wp14:anchorId="54DC17E4" wp14:editId="61307712">
            <wp:extent cx="5476875" cy="288296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Upload Data Page Before Submit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21" cy="28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8A54" w14:textId="2638FE4A" w:rsidR="00134296" w:rsidRDefault="00134296" w:rsidP="00134296"/>
    <w:p w14:paraId="738020EA" w14:textId="0BF59149" w:rsidR="00134296" w:rsidRDefault="00134296" w:rsidP="00702116">
      <w:pPr>
        <w:pStyle w:val="Heading2"/>
      </w:pPr>
      <w:bookmarkStart w:id="66" w:name="_Toc46872993"/>
      <w:r>
        <w:lastRenderedPageBreak/>
        <w:t>Download</w:t>
      </w:r>
      <w:r w:rsidR="00702116">
        <w:t xml:space="preserve"> Data</w:t>
      </w:r>
      <w:bookmarkEnd w:id="66"/>
    </w:p>
    <w:p w14:paraId="6105FBBD" w14:textId="3D976ADC" w:rsidR="00134296" w:rsidRDefault="00134296" w:rsidP="00134296"/>
    <w:p w14:paraId="74EB54A8" w14:textId="5E9E55AC" w:rsidR="00134296" w:rsidRDefault="00134296" w:rsidP="00134296">
      <w:r>
        <w:t xml:space="preserve">File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>/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7B498631" w14:textId="4EADF66B" w:rsidR="00C10DD9" w:rsidRDefault="00C10DD9" w:rsidP="00134296"/>
    <w:p w14:paraId="02D34104" w14:textId="79585BA6" w:rsidR="00C10DD9" w:rsidRDefault="00C10DD9" w:rsidP="00134296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DC0F2BA" w14:textId="45339F9F" w:rsidR="00C10DD9" w:rsidRDefault="00C10DD9" w:rsidP="00C10DD9">
      <w:pPr>
        <w:pStyle w:val="ListParagraph"/>
        <w:numPr>
          <w:ilvl w:val="0"/>
          <w:numId w:val="22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EE1C59">
        <w:rPr>
          <w:b/>
          <w:bCs/>
        </w:rPr>
        <w:t>Capture &gt; Download Data</w:t>
      </w:r>
    </w:p>
    <w:p w14:paraId="1DD3EF1D" w14:textId="6688F676" w:rsidR="00C10DD9" w:rsidRDefault="00C10DD9" w:rsidP="00C10DD9">
      <w:pPr>
        <w:pStyle w:val="ListParagraph"/>
      </w:pPr>
    </w:p>
    <w:p w14:paraId="2F63FF49" w14:textId="1E90191A" w:rsidR="00C10DD9" w:rsidRDefault="00C10DD9" w:rsidP="00C10DD9">
      <w:pPr>
        <w:pStyle w:val="ListParagraph"/>
      </w:pPr>
      <w:r>
        <w:rPr>
          <w:noProof/>
        </w:rPr>
        <w:drawing>
          <wp:inline distT="0" distB="0" distL="0" distR="0" wp14:anchorId="2C53E7A5" wp14:editId="66F5C338">
            <wp:extent cx="5343525" cy="276367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ownload Data Menu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994" cy="276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C621" w14:textId="73008C6B" w:rsidR="00950000" w:rsidRDefault="00950000" w:rsidP="00C10DD9">
      <w:pPr>
        <w:pStyle w:val="ListParagraph"/>
      </w:pPr>
    </w:p>
    <w:p w14:paraId="7717DA0E" w14:textId="43059EFE" w:rsidR="00950000" w:rsidRDefault="00950000" w:rsidP="00950000">
      <w:pPr>
        <w:pStyle w:val="ListParagraph"/>
        <w:numPr>
          <w:ilvl w:val="0"/>
          <w:numId w:val="2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649BB">
        <w:rPr>
          <w:b/>
          <w:bCs/>
        </w:rPr>
        <w:t>Download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</w:t>
      </w:r>
      <w:proofErr w:type="spellStart"/>
      <w:r>
        <w:t>mendownload</w:t>
      </w:r>
      <w:proofErr w:type="spellEnd"/>
    </w:p>
    <w:p w14:paraId="2E394BCA" w14:textId="0DDD23AF" w:rsidR="00950000" w:rsidRDefault="00950000" w:rsidP="00950000">
      <w:pPr>
        <w:pStyle w:val="ListParagraph"/>
      </w:pPr>
    </w:p>
    <w:p w14:paraId="77AEA120" w14:textId="7BC9D662" w:rsidR="00950000" w:rsidRDefault="00950000" w:rsidP="00950000">
      <w:pPr>
        <w:pStyle w:val="ListParagraph"/>
      </w:pPr>
      <w:r>
        <w:rPr>
          <w:noProof/>
        </w:rPr>
        <w:drawing>
          <wp:inline distT="0" distB="0" distL="0" distR="0" wp14:anchorId="6EDA3FD1" wp14:editId="68F87ACC">
            <wp:extent cx="5362575" cy="285030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ownload Data Page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947" cy="28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7500" w14:textId="28E4E2AE" w:rsidR="00D6782F" w:rsidRDefault="00D6782F" w:rsidP="00D6782F">
      <w:pPr>
        <w:pStyle w:val="ListParagraph"/>
        <w:numPr>
          <w:ilvl w:val="0"/>
          <w:numId w:val="22"/>
        </w:numPr>
      </w:pPr>
      <w:r>
        <w:lastRenderedPageBreak/>
        <w:t xml:space="preserve">Save as file device data.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E1C59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3D8D9729" w14:textId="7D04CB43" w:rsidR="00D6782F" w:rsidRDefault="00D6782F" w:rsidP="00D6782F">
      <w:pPr>
        <w:pStyle w:val="ListParagraph"/>
      </w:pPr>
    </w:p>
    <w:p w14:paraId="3BF6BE14" w14:textId="3A47796D" w:rsidR="00D6782F" w:rsidRDefault="00D6782F" w:rsidP="00D6782F">
      <w:pPr>
        <w:pStyle w:val="ListParagraph"/>
      </w:pPr>
      <w:r>
        <w:rPr>
          <w:noProof/>
        </w:rPr>
        <w:drawing>
          <wp:inline distT="0" distB="0" distL="0" distR="0" wp14:anchorId="54F5A812" wp14:editId="019B3387">
            <wp:extent cx="5210175" cy="368330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79" cy="36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ABB" w14:textId="64288F23" w:rsidR="00A66653" w:rsidRDefault="00A66653">
      <w:r>
        <w:br w:type="page"/>
      </w:r>
    </w:p>
    <w:p w14:paraId="03080E2E" w14:textId="5A0DF8D3" w:rsidR="00A66653" w:rsidRDefault="00A66653" w:rsidP="00A66653">
      <w:pPr>
        <w:pStyle w:val="Heading2"/>
      </w:pPr>
      <w:bookmarkStart w:id="67" w:name="_Toc46872994"/>
      <w:r>
        <w:lastRenderedPageBreak/>
        <w:t>Capture Device (SSH)</w:t>
      </w:r>
      <w:bookmarkEnd w:id="67"/>
    </w:p>
    <w:p w14:paraId="650FA578" w14:textId="244BDF3C" w:rsidR="00A66653" w:rsidRDefault="00A66653" w:rsidP="00A66653"/>
    <w:p w14:paraId="0DBFD731" w14:textId="7F411CDC" w:rsidR="00A66653" w:rsidRDefault="00A66653" w:rsidP="00A66653">
      <w:r>
        <w:t xml:space="preserve">Fitur Capture Device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capture </w:t>
      </w:r>
      <w:proofErr w:type="spellStart"/>
      <w:r>
        <w:t>dari</w:t>
      </w:r>
      <w:proofErr w:type="spellEnd"/>
      <w:r>
        <w:t xml:space="preserve"> command </w:t>
      </w:r>
      <w:proofErr w:type="spellStart"/>
      <w:r>
        <w:t>atau</w:t>
      </w:r>
      <w:proofErr w:type="spellEnd"/>
      <w:r>
        <w:t xml:space="preserve"> logs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diperangkat</w:t>
      </w:r>
      <w:proofErr w:type="spellEnd"/>
    </w:p>
    <w:p w14:paraId="7FFD229F" w14:textId="2D2633F6" w:rsidR="00A66653" w:rsidRDefault="00A66653" w:rsidP="00A66653"/>
    <w:p w14:paraId="2DA42422" w14:textId="060CB28C" w:rsidR="00A66653" w:rsidRDefault="00A66653" w:rsidP="00A66653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302A5E55" w14:textId="5E6F5F47" w:rsidR="00A66653" w:rsidRPr="003518D8" w:rsidRDefault="00A66653" w:rsidP="00A66653">
      <w:pPr>
        <w:pStyle w:val="ListParagraph"/>
        <w:numPr>
          <w:ilvl w:val="0"/>
          <w:numId w:val="23"/>
        </w:numPr>
        <w:rPr>
          <w:b/>
          <w:bCs/>
        </w:rPr>
      </w:pPr>
      <w:proofErr w:type="spellStart"/>
      <w:r>
        <w:t>Masuk</w:t>
      </w:r>
      <w:proofErr w:type="spellEnd"/>
      <w:r w:rsidR="00D45865">
        <w:t xml:space="preserve"> </w:t>
      </w:r>
      <w:proofErr w:type="spellStart"/>
      <w:r w:rsidR="00D45865">
        <w:t>ke</w:t>
      </w:r>
      <w:proofErr w:type="spellEnd"/>
      <w:r w:rsidR="00D45865">
        <w:t xml:space="preserve"> menu </w:t>
      </w:r>
      <w:r w:rsidR="00D45865" w:rsidRPr="003518D8">
        <w:rPr>
          <w:b/>
          <w:bCs/>
        </w:rPr>
        <w:t>Capture &gt; Capture Device (SSH)</w:t>
      </w:r>
    </w:p>
    <w:p w14:paraId="11E3CE02" w14:textId="6B62E017" w:rsidR="00D45865" w:rsidRDefault="00D45865" w:rsidP="00D45865">
      <w:pPr>
        <w:pStyle w:val="ListParagraph"/>
      </w:pPr>
    </w:p>
    <w:p w14:paraId="4B3BC97E" w14:textId="559C7BDC" w:rsidR="00D45865" w:rsidRDefault="00D45865" w:rsidP="00D45865">
      <w:pPr>
        <w:pStyle w:val="ListParagraph"/>
      </w:pPr>
      <w:r>
        <w:rPr>
          <w:noProof/>
        </w:rPr>
        <w:drawing>
          <wp:inline distT="0" distB="0" distL="0" distR="0" wp14:anchorId="182FFBA4" wp14:editId="51EEDB89">
            <wp:extent cx="4933950" cy="25391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e Device Menu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41" cy="25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7F1D" w14:textId="4B41645C" w:rsidR="002002FA" w:rsidRDefault="002002FA" w:rsidP="00D45865">
      <w:pPr>
        <w:pStyle w:val="ListParagraph"/>
      </w:pPr>
    </w:p>
    <w:p w14:paraId="26B3FBC2" w14:textId="1AD4C287" w:rsidR="002002FA" w:rsidRDefault="002002FA" w:rsidP="002002FA">
      <w:pPr>
        <w:pStyle w:val="ListParagraph"/>
        <w:numPr>
          <w:ilvl w:val="0"/>
          <w:numId w:val="23"/>
        </w:numPr>
      </w:pPr>
      <w:proofErr w:type="spellStart"/>
      <w:r>
        <w:t>Sepertinya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Generate Device Data, Capture Device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multithreading.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3518D8">
        <w:rPr>
          <w:b/>
          <w:bCs/>
        </w:rPr>
        <w:t>Capture Log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697AB5E4" w14:textId="401FBA63" w:rsidR="002002FA" w:rsidRDefault="002002FA" w:rsidP="002002FA">
      <w:pPr>
        <w:pStyle w:val="ListParagraph"/>
      </w:pPr>
    </w:p>
    <w:p w14:paraId="1C3E2F39" w14:textId="3767C807" w:rsidR="002002FA" w:rsidRDefault="002002FA" w:rsidP="002002FA">
      <w:pPr>
        <w:pStyle w:val="ListParagraph"/>
      </w:pPr>
      <w:r>
        <w:rPr>
          <w:noProof/>
        </w:rPr>
        <w:drawing>
          <wp:inline distT="0" distB="0" distL="0" distR="0" wp14:anchorId="39A9C257" wp14:editId="22E33494">
            <wp:extent cx="4981575" cy="2589247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e Device Page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206" cy="25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88FD" w14:textId="797E85B1" w:rsidR="00F77CBA" w:rsidRDefault="00F77CBA" w:rsidP="00F77CBA">
      <w:pPr>
        <w:pStyle w:val="ListParagraph"/>
        <w:numPr>
          <w:ilvl w:val="0"/>
          <w:numId w:val="23"/>
        </w:num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capture.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proses </w:t>
      </w:r>
      <w:proofErr w:type="spellStart"/>
      <w:r>
        <w:t>selesai</w:t>
      </w:r>
      <w:proofErr w:type="spellEnd"/>
    </w:p>
    <w:p w14:paraId="7A1A37D3" w14:textId="5ADC822D" w:rsidR="00F77CBA" w:rsidRDefault="00F77CBA" w:rsidP="00F77CBA">
      <w:pPr>
        <w:pStyle w:val="ListParagraph"/>
      </w:pPr>
    </w:p>
    <w:p w14:paraId="587AE12C" w14:textId="7149B9C4" w:rsidR="00F77CBA" w:rsidRDefault="00F77CBA" w:rsidP="00F77CBA">
      <w:pPr>
        <w:pStyle w:val="ListParagraph"/>
      </w:pPr>
      <w:r>
        <w:rPr>
          <w:noProof/>
        </w:rPr>
        <w:drawing>
          <wp:inline distT="0" distB="0" distL="0" distR="0" wp14:anchorId="15F77F2B" wp14:editId="602046B0">
            <wp:extent cx="5543550" cy="2162932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pture Device Progress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01" cy="21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8AE4" w14:textId="29A51BE1" w:rsidR="00EA16CD" w:rsidRDefault="00EA16CD" w:rsidP="00F77CBA">
      <w:pPr>
        <w:pStyle w:val="ListParagraph"/>
      </w:pPr>
    </w:p>
    <w:p w14:paraId="3E2B526B" w14:textId="54C3F564" w:rsidR="00EA16CD" w:rsidRDefault="00EA16CD" w:rsidP="00EA16CD">
      <w:pPr>
        <w:pStyle w:val="ListParagraph"/>
        <w:numPr>
          <w:ilvl w:val="0"/>
          <w:numId w:val="23"/>
        </w:numPr>
      </w:pPr>
      <w:r>
        <w:t xml:space="preserve">Setelah proses capture </w:t>
      </w:r>
      <w:proofErr w:type="spellStart"/>
      <w:r>
        <w:t>selesai</w:t>
      </w:r>
      <w:proofErr w:type="spellEnd"/>
      <w:r w:rsidR="002A1B0B">
        <w:t xml:space="preserve">, </w:t>
      </w:r>
      <w:proofErr w:type="spellStart"/>
      <w:r w:rsidR="002A1B0B">
        <w:t>akan</w:t>
      </w:r>
      <w:proofErr w:type="spellEnd"/>
      <w:r w:rsidR="002A1B0B">
        <w:t xml:space="preserve"> </w:t>
      </w:r>
      <w:proofErr w:type="spellStart"/>
      <w:r w:rsidR="002A1B0B">
        <w:t>muncul</w:t>
      </w:r>
      <w:proofErr w:type="spellEnd"/>
      <w:r w:rsidR="002A1B0B">
        <w:t xml:space="preserve"> 2 </w:t>
      </w:r>
      <w:proofErr w:type="spellStart"/>
      <w:r w:rsidR="002A1B0B">
        <w:t>tombol</w:t>
      </w:r>
      <w:proofErr w:type="spellEnd"/>
      <w:r w:rsidR="002A1B0B">
        <w:t xml:space="preserve"> </w:t>
      </w:r>
      <w:proofErr w:type="spellStart"/>
      <w:r w:rsidR="002A1B0B">
        <w:t>yaitu</w:t>
      </w:r>
      <w:proofErr w:type="spellEnd"/>
      <w:r w:rsidR="002A1B0B">
        <w:t xml:space="preserve"> Regenerate dan Download Capture</w:t>
      </w:r>
    </w:p>
    <w:p w14:paraId="2D0D5CA1" w14:textId="1498D781" w:rsidR="00EA16CD" w:rsidRDefault="00EA16CD" w:rsidP="00EA16CD">
      <w:pPr>
        <w:pStyle w:val="ListParagraph"/>
      </w:pPr>
    </w:p>
    <w:p w14:paraId="46903D7D" w14:textId="7CA9DE35" w:rsidR="00EA16CD" w:rsidRDefault="00EA16CD" w:rsidP="00EA16CD">
      <w:pPr>
        <w:pStyle w:val="ListParagraph"/>
      </w:pPr>
      <w:r>
        <w:rPr>
          <w:noProof/>
        </w:rPr>
        <w:drawing>
          <wp:inline distT="0" distB="0" distL="0" distR="0" wp14:anchorId="06583B12" wp14:editId="3D1C5D04">
            <wp:extent cx="5581650" cy="2970320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pture Device Finished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102" cy="2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9224" w14:textId="78F91E5B" w:rsidR="002A1B0B" w:rsidRDefault="002A1B0B" w:rsidP="00EA16CD">
      <w:pPr>
        <w:pStyle w:val="ListParagraph"/>
      </w:pPr>
    </w:p>
    <w:p w14:paraId="080E7A81" w14:textId="05D234DE" w:rsidR="002A1B0B" w:rsidRDefault="002A1B0B" w:rsidP="00EA16CD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:</w:t>
      </w:r>
    </w:p>
    <w:p w14:paraId="6C42E15E" w14:textId="0EA8581A" w:rsidR="002A1B0B" w:rsidRDefault="002A1B0B" w:rsidP="002A1B0B">
      <w:pPr>
        <w:pStyle w:val="ListParagraph"/>
        <w:numPr>
          <w:ilvl w:val="0"/>
          <w:numId w:val="20"/>
        </w:numPr>
      </w:pPr>
      <w:r>
        <w:t>Regenerate</w:t>
      </w:r>
    </w:p>
    <w:p w14:paraId="6B48A453" w14:textId="0A96489C" w:rsidR="002A1B0B" w:rsidRDefault="002A1B0B" w:rsidP="002A1B0B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capture</w:t>
      </w:r>
    </w:p>
    <w:p w14:paraId="426C50E7" w14:textId="371F844A" w:rsidR="002A1B0B" w:rsidRDefault="002A1B0B" w:rsidP="002A1B0B">
      <w:pPr>
        <w:pStyle w:val="ListParagraph"/>
        <w:numPr>
          <w:ilvl w:val="0"/>
          <w:numId w:val="20"/>
        </w:numPr>
      </w:pPr>
      <w:r>
        <w:t>Download Captures/Logs</w:t>
      </w:r>
    </w:p>
    <w:p w14:paraId="435B65B7" w14:textId="3F5B780F" w:rsidR="002A1B0B" w:rsidRDefault="002A1B0B" w:rsidP="002A1B0B">
      <w:pPr>
        <w:pStyle w:val="ListParagraph"/>
        <w:ind w:left="1440"/>
      </w:pPr>
      <w:proofErr w:type="spellStart"/>
      <w:r>
        <w:t>Mengunduh</w:t>
      </w:r>
      <w:proofErr w:type="spellEnd"/>
      <w:r>
        <w:t xml:space="preserve"> /Download capture/logs</w:t>
      </w:r>
    </w:p>
    <w:p w14:paraId="3319A3A7" w14:textId="213D75D8" w:rsidR="00DA4E15" w:rsidRDefault="00DA4E15" w:rsidP="00DA4E15"/>
    <w:p w14:paraId="4DDE97AA" w14:textId="6F6D3770" w:rsidR="00DA4E15" w:rsidRDefault="00DA4E15">
      <w:r>
        <w:br w:type="page"/>
      </w:r>
    </w:p>
    <w:p w14:paraId="4BF4A5FE" w14:textId="17036517" w:rsidR="00DA4E15" w:rsidRDefault="00DA4E15" w:rsidP="00DA4E15">
      <w:pPr>
        <w:pStyle w:val="ListParagraph"/>
        <w:numPr>
          <w:ilvl w:val="0"/>
          <w:numId w:val="23"/>
        </w:numPr>
      </w:pPr>
      <w:r>
        <w:lastRenderedPageBreak/>
        <w:t xml:space="preserve">Captures/logs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Captures/Logs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4. File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.zip.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518D8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119D62B9" w14:textId="5DE1142B" w:rsidR="00DA4E15" w:rsidRDefault="00DA4E15" w:rsidP="00DA4E15">
      <w:pPr>
        <w:pStyle w:val="ListParagraph"/>
      </w:pPr>
    </w:p>
    <w:p w14:paraId="1ECFA1F8" w14:textId="459EDCBF" w:rsidR="00DA4E15" w:rsidRDefault="00DA4E15" w:rsidP="00DA4E15">
      <w:pPr>
        <w:pStyle w:val="ListParagraph"/>
      </w:pPr>
      <w:r>
        <w:rPr>
          <w:noProof/>
        </w:rPr>
        <w:drawing>
          <wp:inline distT="0" distB="0" distL="0" distR="0" wp14:anchorId="0D329AFE" wp14:editId="4CBC6300">
            <wp:extent cx="5353050" cy="3785453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ave as Captures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65" cy="37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63B9" w14:textId="49DB6484" w:rsidR="006649BB" w:rsidRDefault="006649BB">
      <w:r>
        <w:br w:type="page"/>
      </w:r>
    </w:p>
    <w:p w14:paraId="00ABEA42" w14:textId="6FA0A269" w:rsidR="006649BB" w:rsidRDefault="006649BB" w:rsidP="008A652B">
      <w:pPr>
        <w:pStyle w:val="Heading2"/>
      </w:pPr>
      <w:bookmarkStart w:id="68" w:name="_Toc46872995"/>
      <w:r>
        <w:lastRenderedPageBreak/>
        <w:t>Download Logs</w:t>
      </w:r>
      <w:bookmarkEnd w:id="68"/>
    </w:p>
    <w:p w14:paraId="00837EF9" w14:textId="4FAACE6E" w:rsidR="006649BB" w:rsidRDefault="006649BB" w:rsidP="006649BB"/>
    <w:p w14:paraId="66BE1FBC" w14:textId="55938863" w:rsidR="006649BB" w:rsidRDefault="006649BB" w:rsidP="006649BB">
      <w:r>
        <w:t xml:space="preserve">File captures/logs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7E42F42" w14:textId="27F5C308" w:rsidR="006649BB" w:rsidRDefault="006649BB" w:rsidP="006649BB"/>
    <w:p w14:paraId="1A47CB65" w14:textId="78027ED0" w:rsidR="006649BB" w:rsidRDefault="006649BB" w:rsidP="006649BB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2C7F810" w14:textId="4E92E531" w:rsidR="006649BB" w:rsidRDefault="006649BB" w:rsidP="006649BB">
      <w:pPr>
        <w:pStyle w:val="ListParagraph"/>
        <w:numPr>
          <w:ilvl w:val="0"/>
          <w:numId w:val="24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8A652B">
        <w:rPr>
          <w:b/>
          <w:bCs/>
        </w:rPr>
        <w:t>Capture &gt; Download Logs</w:t>
      </w:r>
    </w:p>
    <w:p w14:paraId="3E705E19" w14:textId="77D6CBBB" w:rsidR="006649BB" w:rsidRDefault="006649BB" w:rsidP="006649BB">
      <w:pPr>
        <w:pStyle w:val="ListParagraph"/>
      </w:pPr>
    </w:p>
    <w:p w14:paraId="0652BF4C" w14:textId="7747D492" w:rsidR="006649BB" w:rsidRDefault="006649BB" w:rsidP="006649BB">
      <w:pPr>
        <w:pStyle w:val="ListParagraph"/>
      </w:pPr>
      <w:r>
        <w:rPr>
          <w:noProof/>
        </w:rPr>
        <w:drawing>
          <wp:inline distT="0" distB="0" distL="0" distR="0" wp14:anchorId="2CAD675C" wp14:editId="065C79AD">
            <wp:extent cx="5314950" cy="2739243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ownload Logs Menu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18" cy="274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D5BC" w14:textId="7CBE47F6" w:rsidR="00600C13" w:rsidRDefault="00600C13" w:rsidP="006649BB">
      <w:pPr>
        <w:pStyle w:val="ListParagraph"/>
      </w:pPr>
    </w:p>
    <w:p w14:paraId="2ADBB130" w14:textId="3C6CF2F7" w:rsidR="00600C13" w:rsidRDefault="00600C13" w:rsidP="00600C13">
      <w:pPr>
        <w:pStyle w:val="ListParagraph"/>
        <w:numPr>
          <w:ilvl w:val="0"/>
          <w:numId w:val="24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Download Logs.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Download</w:t>
      </w:r>
    </w:p>
    <w:p w14:paraId="609ABB63" w14:textId="6E600512" w:rsidR="00600C13" w:rsidRDefault="00600C13" w:rsidP="00600C13">
      <w:pPr>
        <w:pStyle w:val="ListParagraph"/>
      </w:pPr>
    </w:p>
    <w:p w14:paraId="74AF744E" w14:textId="072A63F0" w:rsidR="00600C13" w:rsidRDefault="00600C13" w:rsidP="00600C13">
      <w:pPr>
        <w:pStyle w:val="ListParagraph"/>
      </w:pPr>
      <w:r>
        <w:rPr>
          <w:noProof/>
        </w:rPr>
        <w:drawing>
          <wp:inline distT="0" distB="0" distL="0" distR="0" wp14:anchorId="0101FE4F" wp14:editId="44CEBE5E">
            <wp:extent cx="5372100" cy="286282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ownload Logs Page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55" cy="28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9F45" w14:textId="19E32B1D" w:rsidR="002F3330" w:rsidRDefault="002F3330" w:rsidP="002F3330">
      <w:pPr>
        <w:pStyle w:val="ListParagraph"/>
        <w:numPr>
          <w:ilvl w:val="0"/>
          <w:numId w:val="24"/>
        </w:numPr>
      </w:pPr>
      <w:r>
        <w:lastRenderedPageBreak/>
        <w:t xml:space="preserve">Save as captures.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50C84E61" w14:textId="2F73B7F4" w:rsidR="002F3330" w:rsidRDefault="002F3330" w:rsidP="002F3330">
      <w:pPr>
        <w:pStyle w:val="ListParagraph"/>
      </w:pPr>
    </w:p>
    <w:p w14:paraId="0564E7E2" w14:textId="70216ADD" w:rsidR="002F3330" w:rsidRDefault="002F3330" w:rsidP="002F3330">
      <w:pPr>
        <w:pStyle w:val="ListParagraph"/>
      </w:pPr>
      <w:r>
        <w:rPr>
          <w:noProof/>
        </w:rPr>
        <w:drawing>
          <wp:inline distT="0" distB="0" distL="0" distR="0" wp14:anchorId="1658D57E" wp14:editId="2471DF49">
            <wp:extent cx="5353050" cy="3808329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ave as Logs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126" cy="38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87D6" w14:textId="23192F45" w:rsidR="00C831FD" w:rsidRDefault="00C831FD">
      <w:r>
        <w:br w:type="page"/>
      </w:r>
    </w:p>
    <w:p w14:paraId="1F2A6F8F" w14:textId="2764EBF9" w:rsidR="00C831FD" w:rsidRDefault="00C831FD" w:rsidP="006A1563">
      <w:pPr>
        <w:pStyle w:val="Heading2"/>
      </w:pPr>
      <w:bookmarkStart w:id="69" w:name="_Toc46872996"/>
      <w:r>
        <w:lastRenderedPageBreak/>
        <w:t>Delete Logs</w:t>
      </w:r>
      <w:bookmarkEnd w:id="69"/>
    </w:p>
    <w:p w14:paraId="65BD88FF" w14:textId="333D7ACD" w:rsidR="00C831FD" w:rsidRDefault="00C831FD" w:rsidP="00C831FD"/>
    <w:p w14:paraId="589CCDFB" w14:textId="204B0202" w:rsidR="00C831FD" w:rsidRDefault="00C831FD" w:rsidP="00C831FD">
      <w:r>
        <w:t xml:space="preserve">Logs/Captures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</w:t>
      </w:r>
      <w:r w:rsidR="00DF452B">
        <w:t>hapus</w:t>
      </w:r>
      <w:proofErr w:type="spellEnd"/>
      <w:r w:rsidR="00DF452B">
        <w:t>/ di</w:t>
      </w:r>
      <w:r w:rsidR="00252CC4">
        <w:t>-</w:t>
      </w:r>
      <w:r>
        <w:t xml:space="preserve">delete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netoprmgr_dm</w:t>
      </w:r>
      <w:proofErr w:type="spellEnd"/>
    </w:p>
    <w:p w14:paraId="55DC57D2" w14:textId="012203D6" w:rsidR="00C831FD" w:rsidRDefault="00C831FD" w:rsidP="00C831FD"/>
    <w:p w14:paraId="10F9D57A" w14:textId="124C815C" w:rsidR="00C831FD" w:rsidRDefault="00C831FD" w:rsidP="00C831FD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C0B600B" w14:textId="64C91694" w:rsidR="00C831FD" w:rsidRDefault="00C831FD" w:rsidP="00C831FD">
      <w:pPr>
        <w:pStyle w:val="ListParagraph"/>
        <w:numPr>
          <w:ilvl w:val="0"/>
          <w:numId w:val="25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4C2092">
        <w:rPr>
          <w:b/>
          <w:bCs/>
        </w:rPr>
        <w:t>Capture &gt; Delete Logs</w:t>
      </w:r>
    </w:p>
    <w:p w14:paraId="02DDC345" w14:textId="1098E059" w:rsidR="00C831FD" w:rsidRDefault="00C831FD" w:rsidP="00C831FD">
      <w:pPr>
        <w:pStyle w:val="ListParagraph"/>
      </w:pPr>
    </w:p>
    <w:p w14:paraId="53E3653D" w14:textId="4493877B" w:rsidR="00C831FD" w:rsidRDefault="00C831FD" w:rsidP="00C831FD">
      <w:pPr>
        <w:pStyle w:val="ListParagraph"/>
      </w:pPr>
      <w:r>
        <w:rPr>
          <w:noProof/>
        </w:rPr>
        <w:drawing>
          <wp:inline distT="0" distB="0" distL="0" distR="0" wp14:anchorId="47DDD7EF" wp14:editId="154AC8A5">
            <wp:extent cx="5295900" cy="27294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elete Logs Menu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05" cy="273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4C07" w14:textId="148E9A49" w:rsidR="006C0768" w:rsidRDefault="006C0768" w:rsidP="00C831FD">
      <w:pPr>
        <w:pStyle w:val="ListParagraph"/>
      </w:pPr>
    </w:p>
    <w:p w14:paraId="3DC1B205" w14:textId="0DA2C222" w:rsidR="006C0768" w:rsidRDefault="006C0768" w:rsidP="006C0768">
      <w:pPr>
        <w:pStyle w:val="ListParagraph"/>
        <w:numPr>
          <w:ilvl w:val="0"/>
          <w:numId w:val="25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4C2092">
        <w:rPr>
          <w:b/>
          <w:bCs/>
        </w:rPr>
        <w:t>Delete Logs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captures/logs</w:t>
      </w:r>
    </w:p>
    <w:p w14:paraId="695829A9" w14:textId="556530D8" w:rsidR="006C0768" w:rsidRDefault="006C0768" w:rsidP="006C0768">
      <w:pPr>
        <w:pStyle w:val="ListParagraph"/>
      </w:pPr>
    </w:p>
    <w:p w14:paraId="260FB952" w14:textId="3D82E496" w:rsidR="006C0768" w:rsidRDefault="006C0768" w:rsidP="006C0768">
      <w:pPr>
        <w:pStyle w:val="ListParagraph"/>
      </w:pPr>
      <w:r>
        <w:rPr>
          <w:noProof/>
        </w:rPr>
        <w:drawing>
          <wp:inline distT="0" distB="0" distL="0" distR="0" wp14:anchorId="29C15B2C" wp14:editId="7840CE52">
            <wp:extent cx="5276850" cy="280473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lete Logs Page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432" cy="280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2E8C" w14:textId="05CD1B91" w:rsidR="004C2092" w:rsidRDefault="004C2092" w:rsidP="004C2092">
      <w:pPr>
        <w:pStyle w:val="Heading2"/>
      </w:pPr>
      <w:bookmarkStart w:id="70" w:name="_Toc46872997"/>
      <w:r>
        <w:lastRenderedPageBreak/>
        <w:t>How to Use</w:t>
      </w:r>
      <w:bookmarkEnd w:id="70"/>
    </w:p>
    <w:p w14:paraId="28A74D30" w14:textId="3548F72A" w:rsidR="004C2092" w:rsidRDefault="004C2092" w:rsidP="004C2092"/>
    <w:p w14:paraId="43E5BE70" w14:textId="2732F71C" w:rsidR="004C2092" w:rsidRDefault="0034013A" w:rsidP="004C2092">
      <w:r>
        <w:t xml:space="preserve">How to use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</w:t>
      </w:r>
      <w:r w:rsidR="004C2092">
        <w:t>ntuk</w:t>
      </w:r>
      <w:proofErr w:type="spellEnd"/>
      <w:r w:rsidR="004C2092">
        <w:t xml:space="preserve"> </w:t>
      </w:r>
      <w:proofErr w:type="spellStart"/>
      <w:r w:rsidR="004C2092">
        <w:t>menge</w:t>
      </w:r>
      <w:r>
        <w:t>tahui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menu </w:t>
      </w:r>
      <w:proofErr w:type="spellStart"/>
      <w:r>
        <w:t>netoprmgr_dm</w:t>
      </w:r>
      <w:proofErr w:type="spellEnd"/>
    </w:p>
    <w:p w14:paraId="7D930D4C" w14:textId="0D721F83" w:rsidR="004C2092" w:rsidRDefault="004C2092" w:rsidP="004C2092"/>
    <w:p w14:paraId="6E2FA4A7" w14:textId="1164AEEC" w:rsidR="004C2092" w:rsidRDefault="004C2092" w:rsidP="004C2092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5E97543F" w14:textId="6E88B411" w:rsidR="004C2092" w:rsidRPr="00725BEE" w:rsidRDefault="004C2092" w:rsidP="004C2092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725BEE">
        <w:rPr>
          <w:b/>
          <w:bCs/>
        </w:rPr>
        <w:t>Help &gt; How to Use</w:t>
      </w:r>
    </w:p>
    <w:p w14:paraId="5ED902B5" w14:textId="4649C979" w:rsidR="004C2092" w:rsidRDefault="004C2092" w:rsidP="004C2092">
      <w:pPr>
        <w:pStyle w:val="ListParagraph"/>
      </w:pPr>
    </w:p>
    <w:p w14:paraId="17C2FA21" w14:textId="4509AE38" w:rsidR="004C2092" w:rsidRDefault="004C2092" w:rsidP="004C2092">
      <w:pPr>
        <w:pStyle w:val="ListParagraph"/>
      </w:pPr>
      <w:r>
        <w:rPr>
          <w:noProof/>
        </w:rPr>
        <w:drawing>
          <wp:inline distT="0" distB="0" distL="0" distR="0" wp14:anchorId="3837BD8A" wp14:editId="4A65F7DE">
            <wp:extent cx="5076825" cy="2612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ow to Use Menu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257" cy="262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69CF" w14:textId="4380EE29" w:rsidR="0034013A" w:rsidRDefault="0034013A" w:rsidP="004C2092">
      <w:pPr>
        <w:pStyle w:val="ListParagraph"/>
      </w:pPr>
    </w:p>
    <w:p w14:paraId="443D6B11" w14:textId="7349002C" w:rsidR="0034013A" w:rsidRDefault="0034013A" w:rsidP="0034013A">
      <w:pPr>
        <w:pStyle w:val="ListParagraph"/>
        <w:numPr>
          <w:ilvl w:val="0"/>
          <w:numId w:val="26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How to Use. Langkah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461B2FBF" w14:textId="1C037C1E" w:rsidR="0034013A" w:rsidRDefault="0034013A" w:rsidP="0034013A">
      <w:pPr>
        <w:pStyle w:val="ListParagraph"/>
      </w:pPr>
    </w:p>
    <w:p w14:paraId="41BF7487" w14:textId="00CFC504" w:rsidR="00725BEE" w:rsidRDefault="0034013A" w:rsidP="001F0041">
      <w:pPr>
        <w:pStyle w:val="ListParagraph"/>
      </w:pPr>
      <w:r>
        <w:rPr>
          <w:noProof/>
        </w:rPr>
        <w:drawing>
          <wp:inline distT="0" distB="0" distL="0" distR="0" wp14:anchorId="6FD03FB6" wp14:editId="78F7D70B">
            <wp:extent cx="5086350" cy="2721958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ow to Use Page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503" cy="272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A345" w14:textId="2288A4FD" w:rsidR="00725BEE" w:rsidRDefault="00725BEE" w:rsidP="00725BEE">
      <w:pPr>
        <w:pStyle w:val="Heading2"/>
      </w:pPr>
      <w:bookmarkStart w:id="71" w:name="_Toc46872998"/>
      <w:r>
        <w:lastRenderedPageBreak/>
        <w:t>Command Reference Guide</w:t>
      </w:r>
      <w:bookmarkEnd w:id="71"/>
    </w:p>
    <w:p w14:paraId="7EC552C6" w14:textId="730572E8" w:rsidR="00725BEE" w:rsidRDefault="00725BEE" w:rsidP="00725BEE"/>
    <w:p w14:paraId="33162D96" w14:textId="6E07CC81" w:rsidR="00725BEE" w:rsidRDefault="00725BEE" w:rsidP="00725BEE">
      <w:r>
        <w:t xml:space="preserve">Command Reference Guide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command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disupport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software</w:t>
      </w:r>
    </w:p>
    <w:p w14:paraId="2AD40D93" w14:textId="241977A1" w:rsidR="00725BEE" w:rsidRDefault="00725BEE" w:rsidP="00725BEE"/>
    <w:p w14:paraId="000F1573" w14:textId="1AEB3927" w:rsidR="00725BEE" w:rsidRDefault="00725BEE" w:rsidP="00725BEE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CFC401E" w14:textId="61944107" w:rsidR="00725BEE" w:rsidRPr="00677AE6" w:rsidRDefault="00725BEE" w:rsidP="00725BEE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677AE6">
        <w:rPr>
          <w:b/>
          <w:bCs/>
        </w:rPr>
        <w:t>Help &gt; Command Reference Guide</w:t>
      </w:r>
    </w:p>
    <w:p w14:paraId="5A2EC1A7" w14:textId="4EC80B71" w:rsidR="00725BEE" w:rsidRDefault="00725BEE" w:rsidP="00725BEE">
      <w:pPr>
        <w:pStyle w:val="ListParagraph"/>
      </w:pPr>
    </w:p>
    <w:p w14:paraId="6B6BDDD7" w14:textId="3E51D8F2" w:rsidR="00725BEE" w:rsidRDefault="00725BEE" w:rsidP="00725BEE">
      <w:pPr>
        <w:pStyle w:val="ListParagraph"/>
      </w:pPr>
      <w:r>
        <w:rPr>
          <w:noProof/>
        </w:rPr>
        <w:drawing>
          <wp:inline distT="0" distB="0" distL="0" distR="0" wp14:anchorId="5AB8EE55" wp14:editId="399781BA">
            <wp:extent cx="5008445" cy="2581275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ommand Reference Guide Menu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30" cy="25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8F02" w14:textId="48072A6D" w:rsidR="00736519" w:rsidRDefault="00736519" w:rsidP="00725BEE">
      <w:pPr>
        <w:pStyle w:val="ListParagraph"/>
      </w:pPr>
    </w:p>
    <w:p w14:paraId="55F36440" w14:textId="6F047E00" w:rsidR="00736519" w:rsidRDefault="001F0041" w:rsidP="00736519">
      <w:pPr>
        <w:pStyle w:val="ListParagraph"/>
        <w:numPr>
          <w:ilvl w:val="0"/>
          <w:numId w:val="27"/>
        </w:numPr>
      </w:pPr>
      <w:proofErr w:type="spellStart"/>
      <w:r>
        <w:t>S</w:t>
      </w:r>
      <w:r w:rsidR="00C75DE3">
        <w:t>elanjutnya</w:t>
      </w:r>
      <w:proofErr w:type="spellEnd"/>
      <w:r w:rsidR="00C75DE3">
        <w:t xml:space="preserve"> </w:t>
      </w:r>
      <w:proofErr w:type="spellStart"/>
      <w:r w:rsidR="00C75DE3">
        <w:t>akan</w:t>
      </w:r>
      <w:proofErr w:type="spellEnd"/>
      <w:r w:rsidR="00C75DE3">
        <w:t xml:space="preserve"> </w:t>
      </w:r>
      <w:proofErr w:type="spellStart"/>
      <w:r w:rsidR="00C75DE3">
        <w:t>tampil</w:t>
      </w:r>
      <w:proofErr w:type="spellEnd"/>
      <w:r w:rsidR="00C75DE3">
        <w:t xml:space="preserve"> </w:t>
      </w:r>
      <w:proofErr w:type="spellStart"/>
      <w:r w:rsidR="00C75DE3">
        <w:t>halaman</w:t>
      </w:r>
      <w:proofErr w:type="spellEnd"/>
      <w:r w:rsidR="00C75DE3">
        <w:t xml:space="preserve"> Command Reference Guide. </w:t>
      </w:r>
      <w:proofErr w:type="spellStart"/>
      <w:r w:rsidR="00C75DE3">
        <w:t>Informasi</w:t>
      </w:r>
      <w:proofErr w:type="spellEnd"/>
      <w:r w:rsidR="00C75DE3">
        <w:t xml:space="preserve"> command yang </w:t>
      </w:r>
      <w:proofErr w:type="spellStart"/>
      <w:r w:rsidR="00C75DE3">
        <w:t>didukung</w:t>
      </w:r>
      <w:proofErr w:type="spellEnd"/>
      <w:r w:rsidR="00C75DE3">
        <w:t xml:space="preserve"> </w:t>
      </w:r>
      <w:proofErr w:type="spellStart"/>
      <w:r w:rsidR="00C75DE3">
        <w:t>dari</w:t>
      </w:r>
      <w:proofErr w:type="spellEnd"/>
      <w:r w:rsidR="00C75DE3">
        <w:t xml:space="preserve"> </w:t>
      </w:r>
      <w:proofErr w:type="spellStart"/>
      <w:r w:rsidR="00C75DE3">
        <w:t>tiap</w:t>
      </w:r>
      <w:proofErr w:type="spellEnd"/>
      <w:r w:rsidR="00C75DE3">
        <w:t xml:space="preserve"> </w:t>
      </w:r>
      <w:proofErr w:type="spellStart"/>
      <w:r w:rsidR="00C75DE3">
        <w:t>versi</w:t>
      </w:r>
      <w:proofErr w:type="spellEnd"/>
      <w:r w:rsidR="00C75DE3">
        <w:t xml:space="preserve"> software </w:t>
      </w:r>
      <w:proofErr w:type="spellStart"/>
      <w:r w:rsidR="00C75DE3">
        <w:t>dapat</w:t>
      </w:r>
      <w:proofErr w:type="spellEnd"/>
      <w:r w:rsidR="00C75DE3">
        <w:t xml:space="preserve"> </w:t>
      </w:r>
      <w:proofErr w:type="spellStart"/>
      <w:r w:rsidR="00C75DE3">
        <w:t>dilihat</w:t>
      </w:r>
      <w:proofErr w:type="spellEnd"/>
      <w:r w:rsidR="00C75DE3">
        <w:t xml:space="preserve"> di </w:t>
      </w:r>
      <w:proofErr w:type="spellStart"/>
      <w:r w:rsidR="00C75DE3">
        <w:t>halaman</w:t>
      </w:r>
      <w:proofErr w:type="spellEnd"/>
      <w:r w:rsidR="00C75DE3">
        <w:t xml:space="preserve"> </w:t>
      </w:r>
      <w:proofErr w:type="spellStart"/>
      <w:r w:rsidR="00C75DE3">
        <w:t>tersebut</w:t>
      </w:r>
      <w:proofErr w:type="spellEnd"/>
    </w:p>
    <w:p w14:paraId="34E69B09" w14:textId="0DD686AF" w:rsidR="001F0041" w:rsidRDefault="001F0041" w:rsidP="001F0041">
      <w:pPr>
        <w:pStyle w:val="ListParagraph"/>
      </w:pPr>
    </w:p>
    <w:p w14:paraId="79F995F4" w14:textId="0F2AD8EB" w:rsidR="001F0041" w:rsidRDefault="001F0041" w:rsidP="001F0041">
      <w:pPr>
        <w:pStyle w:val="ListParagraph"/>
      </w:pPr>
      <w:r>
        <w:rPr>
          <w:noProof/>
        </w:rPr>
        <w:drawing>
          <wp:inline distT="0" distB="0" distL="0" distR="0" wp14:anchorId="40A6DCE2" wp14:editId="3EEC3D2A">
            <wp:extent cx="5086350" cy="2695871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ommand Reference Guide Page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143" cy="27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5A01" w14:textId="103583EF" w:rsidR="00677AE6" w:rsidRDefault="00677AE6" w:rsidP="00EF31D1">
      <w:pPr>
        <w:pStyle w:val="Heading2"/>
      </w:pPr>
      <w:bookmarkStart w:id="72" w:name="_Toc46872999"/>
      <w:r>
        <w:lastRenderedPageBreak/>
        <w:t>Support Device</w:t>
      </w:r>
      <w:bookmarkEnd w:id="72"/>
    </w:p>
    <w:p w14:paraId="70131AFF" w14:textId="27FFAB2A" w:rsidR="00677AE6" w:rsidRDefault="00677AE6" w:rsidP="00677AE6"/>
    <w:p w14:paraId="5FCC2D8E" w14:textId="46CDCAEA" w:rsidR="00677AE6" w:rsidRDefault="00677AE6" w:rsidP="00677AE6">
      <w:r>
        <w:t xml:space="preserve">Support Device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netoprgmr_dm</w:t>
      </w:r>
      <w:proofErr w:type="spellEnd"/>
    </w:p>
    <w:p w14:paraId="5FEE3E9C" w14:textId="51E4CB13" w:rsidR="00677AE6" w:rsidRDefault="00677AE6" w:rsidP="00677AE6"/>
    <w:p w14:paraId="514F8107" w14:textId="778F6BD5" w:rsidR="00677AE6" w:rsidRDefault="00677AE6" w:rsidP="00677AE6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5428BCF2" w14:textId="68836B25" w:rsidR="005A3827" w:rsidRPr="0076049F" w:rsidRDefault="005A3827" w:rsidP="005A3827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76049F">
        <w:rPr>
          <w:b/>
          <w:bCs/>
        </w:rPr>
        <w:t>Help &gt; Support Device</w:t>
      </w:r>
    </w:p>
    <w:p w14:paraId="3A0461A5" w14:textId="73CDA30C" w:rsidR="005A3827" w:rsidRDefault="005A3827" w:rsidP="005A3827">
      <w:pPr>
        <w:pStyle w:val="ListParagraph"/>
      </w:pPr>
    </w:p>
    <w:p w14:paraId="32F4EFEE" w14:textId="3979E52B" w:rsidR="005A3827" w:rsidRDefault="005A3827" w:rsidP="005A3827">
      <w:pPr>
        <w:pStyle w:val="ListParagraph"/>
      </w:pPr>
      <w:r>
        <w:rPr>
          <w:noProof/>
        </w:rPr>
        <w:drawing>
          <wp:inline distT="0" distB="0" distL="0" distR="0" wp14:anchorId="7D9B222D" wp14:editId="61A9606D">
            <wp:extent cx="5029200" cy="2588211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upport Device Menu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255" cy="25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8082" w14:textId="48A3C58E" w:rsidR="006F55AB" w:rsidRDefault="006F55AB" w:rsidP="005A3827">
      <w:pPr>
        <w:pStyle w:val="ListParagraph"/>
      </w:pPr>
    </w:p>
    <w:p w14:paraId="4DDEB99E" w14:textId="317EE914" w:rsidR="006F55AB" w:rsidRDefault="006F55AB" w:rsidP="006F55AB">
      <w:pPr>
        <w:pStyle w:val="ListParagraph"/>
        <w:numPr>
          <w:ilvl w:val="0"/>
          <w:numId w:val="28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Support Device. Cari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 w:rsidRPr="0076049F">
        <w:rPr>
          <w:b/>
          <w:bCs/>
        </w:rPr>
        <w:t>PID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6049F">
        <w:rPr>
          <w:b/>
          <w:bCs/>
        </w:rPr>
        <w:t>Search</w:t>
      </w:r>
      <w:r>
        <w:t xml:space="preserve">.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r w:rsidRPr="0076049F">
        <w:rPr>
          <w:b/>
          <w:bCs/>
        </w:rPr>
        <w:t>Result</w:t>
      </w:r>
    </w:p>
    <w:p w14:paraId="7EFBDA74" w14:textId="7AE1B8A4" w:rsidR="006F55AB" w:rsidRDefault="006F55AB" w:rsidP="006F55AB">
      <w:pPr>
        <w:pStyle w:val="ListParagraph"/>
      </w:pPr>
    </w:p>
    <w:p w14:paraId="40756856" w14:textId="200A6434" w:rsidR="006F55AB" w:rsidRDefault="006F55AB" w:rsidP="006F55AB">
      <w:pPr>
        <w:pStyle w:val="ListParagraph"/>
      </w:pPr>
      <w:r>
        <w:rPr>
          <w:noProof/>
        </w:rPr>
        <w:drawing>
          <wp:inline distT="0" distB="0" distL="0" distR="0" wp14:anchorId="61149711" wp14:editId="26943D8F">
            <wp:extent cx="5000625" cy="265417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upport Device Page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226" cy="266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CC8" w14:textId="1DCA3A69" w:rsidR="0076049F" w:rsidRDefault="0076049F" w:rsidP="004474BF">
      <w:pPr>
        <w:pStyle w:val="Heading2"/>
      </w:pPr>
      <w:bookmarkStart w:id="73" w:name="_Toc46873000"/>
      <w:r>
        <w:lastRenderedPageBreak/>
        <w:t>Log Out</w:t>
      </w:r>
      <w:bookmarkEnd w:id="73"/>
    </w:p>
    <w:p w14:paraId="722F9D44" w14:textId="27B132B7" w:rsidR="0076049F" w:rsidRDefault="0076049F" w:rsidP="0076049F"/>
    <w:p w14:paraId="53F35771" w14:textId="722F3A0A" w:rsidR="0076049F" w:rsidRDefault="0076049F" w:rsidP="0076049F">
      <w:r>
        <w:t xml:space="preserve">Log Out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/web </w:t>
      </w:r>
      <w:proofErr w:type="spellStart"/>
      <w:r>
        <w:t>netoprmgr_dm</w:t>
      </w:r>
      <w:proofErr w:type="spellEnd"/>
    </w:p>
    <w:p w14:paraId="18D2956F" w14:textId="61BB8A48" w:rsidR="0076049F" w:rsidRDefault="0076049F" w:rsidP="0076049F"/>
    <w:p w14:paraId="72B4C684" w14:textId="1E782D39" w:rsidR="0076049F" w:rsidRDefault="0076049F" w:rsidP="0076049F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036BA6D9" w14:textId="57639964" w:rsidR="0076049F" w:rsidRDefault="0076049F" w:rsidP="0076049F">
      <w:pPr>
        <w:pStyle w:val="ListParagraph"/>
        <w:numPr>
          <w:ilvl w:val="0"/>
          <w:numId w:val="29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 Out</w:t>
      </w:r>
    </w:p>
    <w:p w14:paraId="7B3E4AD1" w14:textId="1FC9346E" w:rsidR="0076049F" w:rsidRDefault="0076049F" w:rsidP="0076049F">
      <w:pPr>
        <w:pStyle w:val="ListParagraph"/>
      </w:pPr>
    </w:p>
    <w:p w14:paraId="07D01A63" w14:textId="7A93C449" w:rsidR="0076049F" w:rsidRPr="00F17185" w:rsidRDefault="0076049F" w:rsidP="0076049F">
      <w:pPr>
        <w:pStyle w:val="ListParagraph"/>
      </w:pPr>
      <w:r>
        <w:rPr>
          <w:noProof/>
        </w:rPr>
        <w:drawing>
          <wp:inline distT="0" distB="0" distL="0" distR="0" wp14:anchorId="5200D251" wp14:editId="056352D3">
            <wp:extent cx="5419725" cy="284883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Logout Menu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383" cy="28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049F" w:rsidRPr="00F171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D1A23F" w14:textId="77777777" w:rsidR="00B833A0" w:rsidRDefault="00B833A0" w:rsidP="00A62B03">
      <w:pPr>
        <w:spacing w:after="0" w:line="240" w:lineRule="auto"/>
      </w:pPr>
      <w:r>
        <w:separator/>
      </w:r>
    </w:p>
  </w:endnote>
  <w:endnote w:type="continuationSeparator" w:id="0">
    <w:p w14:paraId="7CDDAE5D" w14:textId="77777777" w:rsidR="00B833A0" w:rsidRDefault="00B833A0" w:rsidP="00A62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B8CAD" w14:textId="008CC886" w:rsidR="00736519" w:rsidRPr="00044170" w:rsidRDefault="00736519">
    <w:pPr>
      <w:pStyle w:val="Footer"/>
      <w:rPr>
        <w:rFonts w:ascii="Arial" w:hAnsi="Arial" w:cs="Arial"/>
        <w:sz w:val="20"/>
        <w:szCs w:val="20"/>
      </w:rPr>
    </w:pPr>
    <w:r w:rsidRPr="00044170">
      <w:rPr>
        <w:rFonts w:ascii="Arial" w:hAnsi="Arial" w:cs="Arial"/>
        <w:sz w:val="20"/>
        <w:szCs w:val="20"/>
      </w:rPr>
      <w:t xml:space="preserve">Panduan </w:t>
    </w:r>
    <w:proofErr w:type="spellStart"/>
    <w:r w:rsidRPr="00044170">
      <w:rPr>
        <w:rFonts w:ascii="Arial" w:hAnsi="Arial" w:cs="Arial"/>
        <w:sz w:val="20"/>
        <w:szCs w:val="20"/>
      </w:rPr>
      <w:t>Penggunaan</w:t>
    </w:r>
    <w:proofErr w:type="spellEnd"/>
    <w:r w:rsidRPr="00044170">
      <w:rPr>
        <w:rFonts w:ascii="Arial" w:hAnsi="Arial" w:cs="Arial"/>
        <w:sz w:val="20"/>
        <w:szCs w:val="20"/>
      </w:rPr>
      <w:t xml:space="preserve"> </w:t>
    </w:r>
    <w:proofErr w:type="spellStart"/>
    <w:r w:rsidRPr="00044170">
      <w:rPr>
        <w:rFonts w:ascii="Arial" w:hAnsi="Arial" w:cs="Arial"/>
        <w:sz w:val="20"/>
        <w:szCs w:val="20"/>
      </w:rPr>
      <w:t>netoprmgr_dm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85D248" w14:textId="77777777" w:rsidR="00B833A0" w:rsidRDefault="00B833A0" w:rsidP="00A62B03">
      <w:pPr>
        <w:spacing w:after="0" w:line="240" w:lineRule="auto"/>
      </w:pPr>
      <w:r>
        <w:separator/>
      </w:r>
    </w:p>
  </w:footnote>
  <w:footnote w:type="continuationSeparator" w:id="0">
    <w:p w14:paraId="16959B9F" w14:textId="77777777" w:rsidR="00B833A0" w:rsidRDefault="00B833A0" w:rsidP="00A62B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E734F"/>
    <w:multiLevelType w:val="hybridMultilevel"/>
    <w:tmpl w:val="2C5C23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9163B"/>
    <w:multiLevelType w:val="hybridMultilevel"/>
    <w:tmpl w:val="BCFEF2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C4FE9"/>
    <w:multiLevelType w:val="multilevel"/>
    <w:tmpl w:val="DA72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90E1C6D"/>
    <w:multiLevelType w:val="hybridMultilevel"/>
    <w:tmpl w:val="A7D664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C50A33"/>
    <w:multiLevelType w:val="hybridMultilevel"/>
    <w:tmpl w:val="0868E7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BC0930"/>
    <w:multiLevelType w:val="hybridMultilevel"/>
    <w:tmpl w:val="FC5629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0C4066"/>
    <w:multiLevelType w:val="hybridMultilevel"/>
    <w:tmpl w:val="73C85F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96718F"/>
    <w:multiLevelType w:val="hybridMultilevel"/>
    <w:tmpl w:val="91B8EB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B4D05"/>
    <w:multiLevelType w:val="hybridMultilevel"/>
    <w:tmpl w:val="83886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30313C"/>
    <w:multiLevelType w:val="hybridMultilevel"/>
    <w:tmpl w:val="0406B1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5F7CAC"/>
    <w:multiLevelType w:val="hybridMultilevel"/>
    <w:tmpl w:val="991649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A07B0"/>
    <w:multiLevelType w:val="hybridMultilevel"/>
    <w:tmpl w:val="C8E0EC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462B5F"/>
    <w:multiLevelType w:val="hybridMultilevel"/>
    <w:tmpl w:val="FB0200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AD1209"/>
    <w:multiLevelType w:val="hybridMultilevel"/>
    <w:tmpl w:val="93FCD5F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02F25"/>
    <w:multiLevelType w:val="hybridMultilevel"/>
    <w:tmpl w:val="A0CEAB8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4A28ED"/>
    <w:multiLevelType w:val="hybridMultilevel"/>
    <w:tmpl w:val="F7121FB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48217F"/>
    <w:multiLevelType w:val="hybridMultilevel"/>
    <w:tmpl w:val="CA12B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20756B"/>
    <w:multiLevelType w:val="hybridMultilevel"/>
    <w:tmpl w:val="DD0EDA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A8303A"/>
    <w:multiLevelType w:val="hybridMultilevel"/>
    <w:tmpl w:val="AB206F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A252A9"/>
    <w:multiLevelType w:val="hybridMultilevel"/>
    <w:tmpl w:val="39062D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2451C7"/>
    <w:multiLevelType w:val="hybridMultilevel"/>
    <w:tmpl w:val="F6DE3E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6"/>
  </w:num>
  <w:num w:numId="3">
    <w:abstractNumId w:val="15"/>
  </w:num>
  <w:num w:numId="4">
    <w:abstractNumId w:val="8"/>
  </w:num>
  <w:num w:numId="5">
    <w:abstractNumId w:val="10"/>
  </w:num>
  <w:num w:numId="6">
    <w:abstractNumId w:val="0"/>
  </w:num>
  <w:num w:numId="7">
    <w:abstractNumId w:val="9"/>
  </w:num>
  <w:num w:numId="8">
    <w:abstractNumId w:val="7"/>
  </w:num>
  <w:num w:numId="9">
    <w:abstractNumId w:val="12"/>
  </w:num>
  <w:num w:numId="10">
    <w:abstractNumId w:val="2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</w:num>
  <w:num w:numId="20">
    <w:abstractNumId w:val="14"/>
  </w:num>
  <w:num w:numId="21">
    <w:abstractNumId w:val="5"/>
  </w:num>
  <w:num w:numId="22">
    <w:abstractNumId w:val="11"/>
  </w:num>
  <w:num w:numId="23">
    <w:abstractNumId w:val="19"/>
  </w:num>
  <w:num w:numId="24">
    <w:abstractNumId w:val="20"/>
  </w:num>
  <w:num w:numId="25">
    <w:abstractNumId w:val="17"/>
  </w:num>
  <w:num w:numId="26">
    <w:abstractNumId w:val="4"/>
  </w:num>
  <w:num w:numId="27">
    <w:abstractNumId w:val="6"/>
  </w:num>
  <w:num w:numId="28">
    <w:abstractNumId w:val="3"/>
  </w:num>
  <w:num w:numId="29">
    <w:abstractNumId w:val="18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thfi Anandra">
    <w15:presenceInfo w15:providerId="AD" w15:userId="S::luthfi.anandra@compnet.co.id::6aa8339f-058f-474e-819c-8781e46aad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F86"/>
    <w:rsid w:val="000022DC"/>
    <w:rsid w:val="00003311"/>
    <w:rsid w:val="0000387A"/>
    <w:rsid w:val="00005690"/>
    <w:rsid w:val="000130D2"/>
    <w:rsid w:val="00015409"/>
    <w:rsid w:val="00020054"/>
    <w:rsid w:val="000201C0"/>
    <w:rsid w:val="00021DD3"/>
    <w:rsid w:val="00022177"/>
    <w:rsid w:val="00022F7F"/>
    <w:rsid w:val="00023F0B"/>
    <w:rsid w:val="00025A46"/>
    <w:rsid w:val="00027C75"/>
    <w:rsid w:val="0003193F"/>
    <w:rsid w:val="0003213F"/>
    <w:rsid w:val="00033380"/>
    <w:rsid w:val="00033F0A"/>
    <w:rsid w:val="00034B78"/>
    <w:rsid w:val="0003526D"/>
    <w:rsid w:val="000367C4"/>
    <w:rsid w:val="000369FD"/>
    <w:rsid w:val="000375B2"/>
    <w:rsid w:val="000423C1"/>
    <w:rsid w:val="00042CC9"/>
    <w:rsid w:val="00044170"/>
    <w:rsid w:val="00044474"/>
    <w:rsid w:val="0004700F"/>
    <w:rsid w:val="0005133E"/>
    <w:rsid w:val="000524BE"/>
    <w:rsid w:val="00056834"/>
    <w:rsid w:val="0006373F"/>
    <w:rsid w:val="0006574A"/>
    <w:rsid w:val="00067253"/>
    <w:rsid w:val="00071F47"/>
    <w:rsid w:val="00072421"/>
    <w:rsid w:val="00075015"/>
    <w:rsid w:val="000757E0"/>
    <w:rsid w:val="00081E5D"/>
    <w:rsid w:val="000836DD"/>
    <w:rsid w:val="0008762C"/>
    <w:rsid w:val="0009182D"/>
    <w:rsid w:val="0009289E"/>
    <w:rsid w:val="00092D83"/>
    <w:rsid w:val="00094403"/>
    <w:rsid w:val="000944E0"/>
    <w:rsid w:val="00096709"/>
    <w:rsid w:val="0009691B"/>
    <w:rsid w:val="000971DD"/>
    <w:rsid w:val="00097300"/>
    <w:rsid w:val="000A0CDE"/>
    <w:rsid w:val="000A0D5E"/>
    <w:rsid w:val="000A472F"/>
    <w:rsid w:val="000A4B96"/>
    <w:rsid w:val="000A67FB"/>
    <w:rsid w:val="000C22AD"/>
    <w:rsid w:val="000C2341"/>
    <w:rsid w:val="000C301D"/>
    <w:rsid w:val="000C40AB"/>
    <w:rsid w:val="000C5754"/>
    <w:rsid w:val="000C769E"/>
    <w:rsid w:val="000D1AA9"/>
    <w:rsid w:val="000D73DD"/>
    <w:rsid w:val="000E128D"/>
    <w:rsid w:val="000E4A53"/>
    <w:rsid w:val="000F1A3D"/>
    <w:rsid w:val="000F1A6A"/>
    <w:rsid w:val="000F3AF8"/>
    <w:rsid w:val="000F5C4E"/>
    <w:rsid w:val="00104714"/>
    <w:rsid w:val="00105D88"/>
    <w:rsid w:val="00116A2E"/>
    <w:rsid w:val="001248FD"/>
    <w:rsid w:val="001302AE"/>
    <w:rsid w:val="00134296"/>
    <w:rsid w:val="0013476E"/>
    <w:rsid w:val="00134D24"/>
    <w:rsid w:val="00136EC1"/>
    <w:rsid w:val="00141D09"/>
    <w:rsid w:val="0015121C"/>
    <w:rsid w:val="0015304F"/>
    <w:rsid w:val="001558C8"/>
    <w:rsid w:val="00156D25"/>
    <w:rsid w:val="0016057B"/>
    <w:rsid w:val="00161B31"/>
    <w:rsid w:val="00163834"/>
    <w:rsid w:val="00167840"/>
    <w:rsid w:val="001708CC"/>
    <w:rsid w:val="001708F1"/>
    <w:rsid w:val="00177ABC"/>
    <w:rsid w:val="00181669"/>
    <w:rsid w:val="00181733"/>
    <w:rsid w:val="00182796"/>
    <w:rsid w:val="0018295F"/>
    <w:rsid w:val="00182D8B"/>
    <w:rsid w:val="001834A6"/>
    <w:rsid w:val="00183DD3"/>
    <w:rsid w:val="001843D1"/>
    <w:rsid w:val="00184E5C"/>
    <w:rsid w:val="0019078E"/>
    <w:rsid w:val="001923C8"/>
    <w:rsid w:val="00192E69"/>
    <w:rsid w:val="00194EA0"/>
    <w:rsid w:val="0019730C"/>
    <w:rsid w:val="00197D31"/>
    <w:rsid w:val="001A01A6"/>
    <w:rsid w:val="001A246F"/>
    <w:rsid w:val="001A46D6"/>
    <w:rsid w:val="001A6BC8"/>
    <w:rsid w:val="001A7529"/>
    <w:rsid w:val="001B3736"/>
    <w:rsid w:val="001B57BB"/>
    <w:rsid w:val="001B5B98"/>
    <w:rsid w:val="001B79B9"/>
    <w:rsid w:val="001C3587"/>
    <w:rsid w:val="001C3596"/>
    <w:rsid w:val="001C4E0C"/>
    <w:rsid w:val="001C5356"/>
    <w:rsid w:val="001D2FB7"/>
    <w:rsid w:val="001D5332"/>
    <w:rsid w:val="001D590D"/>
    <w:rsid w:val="001D70FB"/>
    <w:rsid w:val="001E1476"/>
    <w:rsid w:val="001E2417"/>
    <w:rsid w:val="001E2CB5"/>
    <w:rsid w:val="001E68B5"/>
    <w:rsid w:val="001F0041"/>
    <w:rsid w:val="001F4D5D"/>
    <w:rsid w:val="001F6DF8"/>
    <w:rsid w:val="001F7650"/>
    <w:rsid w:val="002002FA"/>
    <w:rsid w:val="002029EC"/>
    <w:rsid w:val="00202FBD"/>
    <w:rsid w:val="00203076"/>
    <w:rsid w:val="00203A9B"/>
    <w:rsid w:val="00204AF5"/>
    <w:rsid w:val="00205610"/>
    <w:rsid w:val="00205D13"/>
    <w:rsid w:val="00205E29"/>
    <w:rsid w:val="00214E0A"/>
    <w:rsid w:val="0021516F"/>
    <w:rsid w:val="002156EF"/>
    <w:rsid w:val="00216C99"/>
    <w:rsid w:val="002179C3"/>
    <w:rsid w:val="00217F22"/>
    <w:rsid w:val="0022008D"/>
    <w:rsid w:val="00220D3A"/>
    <w:rsid w:val="00227B8A"/>
    <w:rsid w:val="002301B2"/>
    <w:rsid w:val="00230F69"/>
    <w:rsid w:val="00231A5C"/>
    <w:rsid w:val="0023231B"/>
    <w:rsid w:val="00236884"/>
    <w:rsid w:val="00242C1F"/>
    <w:rsid w:val="0024311D"/>
    <w:rsid w:val="00243A26"/>
    <w:rsid w:val="00244797"/>
    <w:rsid w:val="002449F8"/>
    <w:rsid w:val="00245BCC"/>
    <w:rsid w:val="00250F32"/>
    <w:rsid w:val="00251A59"/>
    <w:rsid w:val="00252CC4"/>
    <w:rsid w:val="00253554"/>
    <w:rsid w:val="00253A37"/>
    <w:rsid w:val="00253E85"/>
    <w:rsid w:val="00255469"/>
    <w:rsid w:val="0025781B"/>
    <w:rsid w:val="00257DE1"/>
    <w:rsid w:val="0026002B"/>
    <w:rsid w:val="00260AB8"/>
    <w:rsid w:val="002613B4"/>
    <w:rsid w:val="00263C9A"/>
    <w:rsid w:val="0026546B"/>
    <w:rsid w:val="00266004"/>
    <w:rsid w:val="00275986"/>
    <w:rsid w:val="00276975"/>
    <w:rsid w:val="00276BDF"/>
    <w:rsid w:val="00280251"/>
    <w:rsid w:val="00280A8C"/>
    <w:rsid w:val="00280D0F"/>
    <w:rsid w:val="00282BFA"/>
    <w:rsid w:val="0028352E"/>
    <w:rsid w:val="00285B88"/>
    <w:rsid w:val="00290047"/>
    <w:rsid w:val="002900BF"/>
    <w:rsid w:val="00290390"/>
    <w:rsid w:val="00290884"/>
    <w:rsid w:val="002924F3"/>
    <w:rsid w:val="00295D0A"/>
    <w:rsid w:val="002978E7"/>
    <w:rsid w:val="002A0302"/>
    <w:rsid w:val="002A1B0B"/>
    <w:rsid w:val="002A2120"/>
    <w:rsid w:val="002A25A7"/>
    <w:rsid w:val="002A3DC7"/>
    <w:rsid w:val="002A516C"/>
    <w:rsid w:val="002A586D"/>
    <w:rsid w:val="002A64CD"/>
    <w:rsid w:val="002A6D31"/>
    <w:rsid w:val="002B1C3B"/>
    <w:rsid w:val="002B1C56"/>
    <w:rsid w:val="002B2456"/>
    <w:rsid w:val="002B35A7"/>
    <w:rsid w:val="002B39AA"/>
    <w:rsid w:val="002B47D4"/>
    <w:rsid w:val="002B5CE5"/>
    <w:rsid w:val="002C3ABC"/>
    <w:rsid w:val="002C53BE"/>
    <w:rsid w:val="002C57D2"/>
    <w:rsid w:val="002C61FE"/>
    <w:rsid w:val="002D08D0"/>
    <w:rsid w:val="002D4E15"/>
    <w:rsid w:val="002D6FCC"/>
    <w:rsid w:val="002D78B1"/>
    <w:rsid w:val="002E0501"/>
    <w:rsid w:val="002E0EEF"/>
    <w:rsid w:val="002E23DA"/>
    <w:rsid w:val="002E3279"/>
    <w:rsid w:val="002E5C14"/>
    <w:rsid w:val="002E6F2C"/>
    <w:rsid w:val="002F0FF2"/>
    <w:rsid w:val="002F1197"/>
    <w:rsid w:val="002F22D5"/>
    <w:rsid w:val="002F3330"/>
    <w:rsid w:val="002F6A9F"/>
    <w:rsid w:val="003016F4"/>
    <w:rsid w:val="00301AD4"/>
    <w:rsid w:val="00304056"/>
    <w:rsid w:val="00304211"/>
    <w:rsid w:val="00306022"/>
    <w:rsid w:val="00306746"/>
    <w:rsid w:val="00307285"/>
    <w:rsid w:val="00307CF8"/>
    <w:rsid w:val="00310105"/>
    <w:rsid w:val="00310E13"/>
    <w:rsid w:val="00320B7B"/>
    <w:rsid w:val="0032547F"/>
    <w:rsid w:val="003269C9"/>
    <w:rsid w:val="003273FF"/>
    <w:rsid w:val="00331177"/>
    <w:rsid w:val="00333495"/>
    <w:rsid w:val="0033467C"/>
    <w:rsid w:val="003366B7"/>
    <w:rsid w:val="00337941"/>
    <w:rsid w:val="0034013A"/>
    <w:rsid w:val="00340C31"/>
    <w:rsid w:val="00341FAA"/>
    <w:rsid w:val="003443EA"/>
    <w:rsid w:val="00345326"/>
    <w:rsid w:val="003458AC"/>
    <w:rsid w:val="00346299"/>
    <w:rsid w:val="003475DC"/>
    <w:rsid w:val="00350D26"/>
    <w:rsid w:val="0035103F"/>
    <w:rsid w:val="00351571"/>
    <w:rsid w:val="003515C2"/>
    <w:rsid w:val="003518D8"/>
    <w:rsid w:val="003529B1"/>
    <w:rsid w:val="003529FF"/>
    <w:rsid w:val="0035489A"/>
    <w:rsid w:val="003559E9"/>
    <w:rsid w:val="0035659B"/>
    <w:rsid w:val="0036367A"/>
    <w:rsid w:val="00366CBD"/>
    <w:rsid w:val="00372696"/>
    <w:rsid w:val="003742C3"/>
    <w:rsid w:val="00374BF3"/>
    <w:rsid w:val="00375168"/>
    <w:rsid w:val="00376490"/>
    <w:rsid w:val="003771AD"/>
    <w:rsid w:val="003851D2"/>
    <w:rsid w:val="00385433"/>
    <w:rsid w:val="003860DC"/>
    <w:rsid w:val="00390022"/>
    <w:rsid w:val="00390037"/>
    <w:rsid w:val="00390C52"/>
    <w:rsid w:val="00391D9B"/>
    <w:rsid w:val="00395235"/>
    <w:rsid w:val="00397498"/>
    <w:rsid w:val="003977E2"/>
    <w:rsid w:val="003A36C4"/>
    <w:rsid w:val="003A5D9A"/>
    <w:rsid w:val="003B00E5"/>
    <w:rsid w:val="003B08E0"/>
    <w:rsid w:val="003B0D1C"/>
    <w:rsid w:val="003B418A"/>
    <w:rsid w:val="003B7202"/>
    <w:rsid w:val="003C0557"/>
    <w:rsid w:val="003C428F"/>
    <w:rsid w:val="003C4667"/>
    <w:rsid w:val="003C5902"/>
    <w:rsid w:val="003D1C3D"/>
    <w:rsid w:val="003D1DBA"/>
    <w:rsid w:val="003D45DE"/>
    <w:rsid w:val="003D4710"/>
    <w:rsid w:val="003D4726"/>
    <w:rsid w:val="003D5BF3"/>
    <w:rsid w:val="003D6E31"/>
    <w:rsid w:val="003E22DF"/>
    <w:rsid w:val="003E40F4"/>
    <w:rsid w:val="003E6424"/>
    <w:rsid w:val="003E7D9E"/>
    <w:rsid w:val="003F654D"/>
    <w:rsid w:val="00404256"/>
    <w:rsid w:val="004047C8"/>
    <w:rsid w:val="00410CB4"/>
    <w:rsid w:val="0041328C"/>
    <w:rsid w:val="004167E8"/>
    <w:rsid w:val="004210EA"/>
    <w:rsid w:val="004212E0"/>
    <w:rsid w:val="004268F1"/>
    <w:rsid w:val="00426AC5"/>
    <w:rsid w:val="00426E37"/>
    <w:rsid w:val="004313AE"/>
    <w:rsid w:val="00435777"/>
    <w:rsid w:val="00435862"/>
    <w:rsid w:val="00441E97"/>
    <w:rsid w:val="0044314C"/>
    <w:rsid w:val="0044531D"/>
    <w:rsid w:val="004474BF"/>
    <w:rsid w:val="00450335"/>
    <w:rsid w:val="00450E95"/>
    <w:rsid w:val="00451D82"/>
    <w:rsid w:val="00453740"/>
    <w:rsid w:val="00453ACE"/>
    <w:rsid w:val="004553CF"/>
    <w:rsid w:val="00456129"/>
    <w:rsid w:val="00462F2C"/>
    <w:rsid w:val="00463CB0"/>
    <w:rsid w:val="00467152"/>
    <w:rsid w:val="00467E6A"/>
    <w:rsid w:val="004734C5"/>
    <w:rsid w:val="00474A01"/>
    <w:rsid w:val="00480F72"/>
    <w:rsid w:val="00482B7F"/>
    <w:rsid w:val="00483706"/>
    <w:rsid w:val="00483D98"/>
    <w:rsid w:val="004847FE"/>
    <w:rsid w:val="00487327"/>
    <w:rsid w:val="00487F40"/>
    <w:rsid w:val="004918F4"/>
    <w:rsid w:val="00492166"/>
    <w:rsid w:val="00495BA7"/>
    <w:rsid w:val="00497A23"/>
    <w:rsid w:val="004A01A9"/>
    <w:rsid w:val="004A1436"/>
    <w:rsid w:val="004A147D"/>
    <w:rsid w:val="004B217B"/>
    <w:rsid w:val="004B5E88"/>
    <w:rsid w:val="004B6749"/>
    <w:rsid w:val="004B7658"/>
    <w:rsid w:val="004C0DEC"/>
    <w:rsid w:val="004C2092"/>
    <w:rsid w:val="004C2494"/>
    <w:rsid w:val="004C6EFB"/>
    <w:rsid w:val="004C7F3F"/>
    <w:rsid w:val="004D04CA"/>
    <w:rsid w:val="004D0D9F"/>
    <w:rsid w:val="004D24E6"/>
    <w:rsid w:val="004D31E4"/>
    <w:rsid w:val="004D38D4"/>
    <w:rsid w:val="004D4A5A"/>
    <w:rsid w:val="004D5798"/>
    <w:rsid w:val="004D6A74"/>
    <w:rsid w:val="004D71BD"/>
    <w:rsid w:val="004E5D85"/>
    <w:rsid w:val="004E7A7F"/>
    <w:rsid w:val="004F1ADA"/>
    <w:rsid w:val="004F42BD"/>
    <w:rsid w:val="004F56D7"/>
    <w:rsid w:val="004F678B"/>
    <w:rsid w:val="005002A5"/>
    <w:rsid w:val="0050380A"/>
    <w:rsid w:val="00505E62"/>
    <w:rsid w:val="00506802"/>
    <w:rsid w:val="00506A2D"/>
    <w:rsid w:val="00512D89"/>
    <w:rsid w:val="00514647"/>
    <w:rsid w:val="00521309"/>
    <w:rsid w:val="00521546"/>
    <w:rsid w:val="00521746"/>
    <w:rsid w:val="00522E31"/>
    <w:rsid w:val="00524406"/>
    <w:rsid w:val="00524940"/>
    <w:rsid w:val="00525C9B"/>
    <w:rsid w:val="005269C5"/>
    <w:rsid w:val="0053365E"/>
    <w:rsid w:val="00536EAB"/>
    <w:rsid w:val="00542DE0"/>
    <w:rsid w:val="00544ED7"/>
    <w:rsid w:val="0055094F"/>
    <w:rsid w:val="00552BFE"/>
    <w:rsid w:val="005537A4"/>
    <w:rsid w:val="00553C00"/>
    <w:rsid w:val="00553C67"/>
    <w:rsid w:val="005567C8"/>
    <w:rsid w:val="00557423"/>
    <w:rsid w:val="0056459C"/>
    <w:rsid w:val="0056554A"/>
    <w:rsid w:val="00567E8B"/>
    <w:rsid w:val="00573D75"/>
    <w:rsid w:val="00577A89"/>
    <w:rsid w:val="00581183"/>
    <w:rsid w:val="005814C5"/>
    <w:rsid w:val="00581C25"/>
    <w:rsid w:val="0058447A"/>
    <w:rsid w:val="0058498B"/>
    <w:rsid w:val="005850A6"/>
    <w:rsid w:val="005906E0"/>
    <w:rsid w:val="00590775"/>
    <w:rsid w:val="005954E1"/>
    <w:rsid w:val="005968CD"/>
    <w:rsid w:val="00596C60"/>
    <w:rsid w:val="00597BDA"/>
    <w:rsid w:val="005A19BA"/>
    <w:rsid w:val="005A2DD4"/>
    <w:rsid w:val="005A3827"/>
    <w:rsid w:val="005B0B56"/>
    <w:rsid w:val="005B1A9E"/>
    <w:rsid w:val="005B4FA0"/>
    <w:rsid w:val="005B5723"/>
    <w:rsid w:val="005B68D5"/>
    <w:rsid w:val="005C3BD5"/>
    <w:rsid w:val="005C4431"/>
    <w:rsid w:val="005D1EA8"/>
    <w:rsid w:val="005D4267"/>
    <w:rsid w:val="005D4C56"/>
    <w:rsid w:val="005D72EF"/>
    <w:rsid w:val="005E0F8B"/>
    <w:rsid w:val="005E19C0"/>
    <w:rsid w:val="005E1A21"/>
    <w:rsid w:val="005E2185"/>
    <w:rsid w:val="005E4E89"/>
    <w:rsid w:val="005E4F09"/>
    <w:rsid w:val="005E6536"/>
    <w:rsid w:val="005F337E"/>
    <w:rsid w:val="005F6D01"/>
    <w:rsid w:val="00600C13"/>
    <w:rsid w:val="00601E1A"/>
    <w:rsid w:val="0060468A"/>
    <w:rsid w:val="00605426"/>
    <w:rsid w:val="00605A49"/>
    <w:rsid w:val="006060FE"/>
    <w:rsid w:val="00607329"/>
    <w:rsid w:val="0060753B"/>
    <w:rsid w:val="00607FE5"/>
    <w:rsid w:val="00611BD6"/>
    <w:rsid w:val="006175DA"/>
    <w:rsid w:val="006202B3"/>
    <w:rsid w:val="00622544"/>
    <w:rsid w:val="00625BC8"/>
    <w:rsid w:val="00626A4E"/>
    <w:rsid w:val="00626AAC"/>
    <w:rsid w:val="00626F47"/>
    <w:rsid w:val="006273AD"/>
    <w:rsid w:val="006303EE"/>
    <w:rsid w:val="0063040A"/>
    <w:rsid w:val="0063126A"/>
    <w:rsid w:val="00633FB8"/>
    <w:rsid w:val="006340DE"/>
    <w:rsid w:val="006364D4"/>
    <w:rsid w:val="0063665B"/>
    <w:rsid w:val="00641507"/>
    <w:rsid w:val="0064179F"/>
    <w:rsid w:val="00641E76"/>
    <w:rsid w:val="00643200"/>
    <w:rsid w:val="00643F36"/>
    <w:rsid w:val="0064599C"/>
    <w:rsid w:val="00646E08"/>
    <w:rsid w:val="00650488"/>
    <w:rsid w:val="00652DBB"/>
    <w:rsid w:val="00655D16"/>
    <w:rsid w:val="00657004"/>
    <w:rsid w:val="00660DE0"/>
    <w:rsid w:val="00662337"/>
    <w:rsid w:val="006649BB"/>
    <w:rsid w:val="00664F99"/>
    <w:rsid w:val="0066738B"/>
    <w:rsid w:val="006735A3"/>
    <w:rsid w:val="00673B24"/>
    <w:rsid w:val="00675DF2"/>
    <w:rsid w:val="00677598"/>
    <w:rsid w:val="00677AE6"/>
    <w:rsid w:val="00684AD6"/>
    <w:rsid w:val="00685DAA"/>
    <w:rsid w:val="00690C9E"/>
    <w:rsid w:val="00692489"/>
    <w:rsid w:val="00693311"/>
    <w:rsid w:val="006952DE"/>
    <w:rsid w:val="00697424"/>
    <w:rsid w:val="006A0862"/>
    <w:rsid w:val="006A1563"/>
    <w:rsid w:val="006A4F80"/>
    <w:rsid w:val="006A71C8"/>
    <w:rsid w:val="006A7A4C"/>
    <w:rsid w:val="006B17CF"/>
    <w:rsid w:val="006B4ADB"/>
    <w:rsid w:val="006B5932"/>
    <w:rsid w:val="006C0030"/>
    <w:rsid w:val="006C0768"/>
    <w:rsid w:val="006C29C1"/>
    <w:rsid w:val="006C36E6"/>
    <w:rsid w:val="006C467E"/>
    <w:rsid w:val="006C4DCE"/>
    <w:rsid w:val="006C7AE6"/>
    <w:rsid w:val="006C7DFC"/>
    <w:rsid w:val="006D097B"/>
    <w:rsid w:val="006D29D0"/>
    <w:rsid w:val="006D2B39"/>
    <w:rsid w:val="006D3FFC"/>
    <w:rsid w:val="006D4661"/>
    <w:rsid w:val="006D4753"/>
    <w:rsid w:val="006D7AB4"/>
    <w:rsid w:val="006E0210"/>
    <w:rsid w:val="006E1B20"/>
    <w:rsid w:val="006E2622"/>
    <w:rsid w:val="006E2F22"/>
    <w:rsid w:val="006E3FBA"/>
    <w:rsid w:val="006E6474"/>
    <w:rsid w:val="006E6820"/>
    <w:rsid w:val="006F00C2"/>
    <w:rsid w:val="006F269B"/>
    <w:rsid w:val="006F34AD"/>
    <w:rsid w:val="006F55AB"/>
    <w:rsid w:val="00700651"/>
    <w:rsid w:val="00701EFC"/>
    <w:rsid w:val="00702116"/>
    <w:rsid w:val="007023FA"/>
    <w:rsid w:val="00702C3C"/>
    <w:rsid w:val="007115E8"/>
    <w:rsid w:val="007120D9"/>
    <w:rsid w:val="0071466E"/>
    <w:rsid w:val="00724E5F"/>
    <w:rsid w:val="00725BEE"/>
    <w:rsid w:val="00725DC1"/>
    <w:rsid w:val="00726EC6"/>
    <w:rsid w:val="00731AAF"/>
    <w:rsid w:val="00732671"/>
    <w:rsid w:val="00733ED8"/>
    <w:rsid w:val="00734F86"/>
    <w:rsid w:val="00736519"/>
    <w:rsid w:val="007370C2"/>
    <w:rsid w:val="00742209"/>
    <w:rsid w:val="00742DD9"/>
    <w:rsid w:val="0074397A"/>
    <w:rsid w:val="00744BE9"/>
    <w:rsid w:val="00753EF0"/>
    <w:rsid w:val="00755896"/>
    <w:rsid w:val="007560C9"/>
    <w:rsid w:val="00760282"/>
    <w:rsid w:val="0076049F"/>
    <w:rsid w:val="00772539"/>
    <w:rsid w:val="0077355F"/>
    <w:rsid w:val="0077371B"/>
    <w:rsid w:val="007739E7"/>
    <w:rsid w:val="00774E18"/>
    <w:rsid w:val="00776915"/>
    <w:rsid w:val="0077780C"/>
    <w:rsid w:val="00783357"/>
    <w:rsid w:val="00784FAC"/>
    <w:rsid w:val="00787804"/>
    <w:rsid w:val="00787A50"/>
    <w:rsid w:val="00791819"/>
    <w:rsid w:val="00791852"/>
    <w:rsid w:val="00791A47"/>
    <w:rsid w:val="007934A4"/>
    <w:rsid w:val="00794C28"/>
    <w:rsid w:val="007975F3"/>
    <w:rsid w:val="0079788A"/>
    <w:rsid w:val="00797DC5"/>
    <w:rsid w:val="007A1613"/>
    <w:rsid w:val="007A2E42"/>
    <w:rsid w:val="007A3CDB"/>
    <w:rsid w:val="007A529C"/>
    <w:rsid w:val="007A5CF4"/>
    <w:rsid w:val="007B0671"/>
    <w:rsid w:val="007B1210"/>
    <w:rsid w:val="007B264B"/>
    <w:rsid w:val="007B2B35"/>
    <w:rsid w:val="007B4CE9"/>
    <w:rsid w:val="007B708F"/>
    <w:rsid w:val="007C081A"/>
    <w:rsid w:val="007C0EE8"/>
    <w:rsid w:val="007C1529"/>
    <w:rsid w:val="007C3721"/>
    <w:rsid w:val="007C5C9A"/>
    <w:rsid w:val="007C6A8F"/>
    <w:rsid w:val="007D29CC"/>
    <w:rsid w:val="007D446D"/>
    <w:rsid w:val="007D4FF7"/>
    <w:rsid w:val="007D590C"/>
    <w:rsid w:val="007D75D3"/>
    <w:rsid w:val="007E0FDE"/>
    <w:rsid w:val="007E1349"/>
    <w:rsid w:val="007E401F"/>
    <w:rsid w:val="007E4B34"/>
    <w:rsid w:val="007E514B"/>
    <w:rsid w:val="007E678E"/>
    <w:rsid w:val="007E7388"/>
    <w:rsid w:val="007F1C04"/>
    <w:rsid w:val="007F2DDD"/>
    <w:rsid w:val="007F345D"/>
    <w:rsid w:val="007F3C19"/>
    <w:rsid w:val="007F66F2"/>
    <w:rsid w:val="007F7E5A"/>
    <w:rsid w:val="008042B1"/>
    <w:rsid w:val="008111AF"/>
    <w:rsid w:val="00812DDF"/>
    <w:rsid w:val="00815A54"/>
    <w:rsid w:val="0081679A"/>
    <w:rsid w:val="00817432"/>
    <w:rsid w:val="0081769C"/>
    <w:rsid w:val="00820323"/>
    <w:rsid w:val="00825930"/>
    <w:rsid w:val="008279F6"/>
    <w:rsid w:val="008314AB"/>
    <w:rsid w:val="008329BC"/>
    <w:rsid w:val="008343CF"/>
    <w:rsid w:val="00834E23"/>
    <w:rsid w:val="008360DD"/>
    <w:rsid w:val="008368FA"/>
    <w:rsid w:val="00836C64"/>
    <w:rsid w:val="00837996"/>
    <w:rsid w:val="0084000C"/>
    <w:rsid w:val="00844634"/>
    <w:rsid w:val="00844C33"/>
    <w:rsid w:val="008459D2"/>
    <w:rsid w:val="00846252"/>
    <w:rsid w:val="0084794E"/>
    <w:rsid w:val="00847CC7"/>
    <w:rsid w:val="008514C0"/>
    <w:rsid w:val="00853A8F"/>
    <w:rsid w:val="008546E8"/>
    <w:rsid w:val="008558ED"/>
    <w:rsid w:val="00857A66"/>
    <w:rsid w:val="0086181E"/>
    <w:rsid w:val="00862B88"/>
    <w:rsid w:val="008636B8"/>
    <w:rsid w:val="00874AD3"/>
    <w:rsid w:val="00876650"/>
    <w:rsid w:val="00877089"/>
    <w:rsid w:val="008807DC"/>
    <w:rsid w:val="00881079"/>
    <w:rsid w:val="00883864"/>
    <w:rsid w:val="00883F46"/>
    <w:rsid w:val="008861EB"/>
    <w:rsid w:val="0088755A"/>
    <w:rsid w:val="008916E2"/>
    <w:rsid w:val="0089369F"/>
    <w:rsid w:val="00895285"/>
    <w:rsid w:val="008A22B6"/>
    <w:rsid w:val="008A652B"/>
    <w:rsid w:val="008A7176"/>
    <w:rsid w:val="008B4DCF"/>
    <w:rsid w:val="008C0BB5"/>
    <w:rsid w:val="008C10F0"/>
    <w:rsid w:val="008C1955"/>
    <w:rsid w:val="008C4E52"/>
    <w:rsid w:val="008C53AA"/>
    <w:rsid w:val="008C5C3E"/>
    <w:rsid w:val="008C6C3C"/>
    <w:rsid w:val="008D091F"/>
    <w:rsid w:val="008D1BE8"/>
    <w:rsid w:val="008D2381"/>
    <w:rsid w:val="008D7824"/>
    <w:rsid w:val="008E03DD"/>
    <w:rsid w:val="008E1175"/>
    <w:rsid w:val="008F2D30"/>
    <w:rsid w:val="008F3101"/>
    <w:rsid w:val="008F3996"/>
    <w:rsid w:val="008F407E"/>
    <w:rsid w:val="008F7172"/>
    <w:rsid w:val="00900A44"/>
    <w:rsid w:val="00900BA1"/>
    <w:rsid w:val="009028BA"/>
    <w:rsid w:val="00903759"/>
    <w:rsid w:val="00903805"/>
    <w:rsid w:val="0090534D"/>
    <w:rsid w:val="009063DA"/>
    <w:rsid w:val="00912284"/>
    <w:rsid w:val="00912AA1"/>
    <w:rsid w:val="0091351A"/>
    <w:rsid w:val="00913805"/>
    <w:rsid w:val="00916812"/>
    <w:rsid w:val="00925097"/>
    <w:rsid w:val="00934AA2"/>
    <w:rsid w:val="00934EA3"/>
    <w:rsid w:val="00936B43"/>
    <w:rsid w:val="00944B2B"/>
    <w:rsid w:val="009450A1"/>
    <w:rsid w:val="00947F7B"/>
    <w:rsid w:val="00950000"/>
    <w:rsid w:val="00951316"/>
    <w:rsid w:val="00953BC1"/>
    <w:rsid w:val="00955183"/>
    <w:rsid w:val="00961D54"/>
    <w:rsid w:val="009628C8"/>
    <w:rsid w:val="00964F92"/>
    <w:rsid w:val="0096582A"/>
    <w:rsid w:val="009718E1"/>
    <w:rsid w:val="009756A5"/>
    <w:rsid w:val="00976970"/>
    <w:rsid w:val="00976D1E"/>
    <w:rsid w:val="00981275"/>
    <w:rsid w:val="00983DB5"/>
    <w:rsid w:val="009844C3"/>
    <w:rsid w:val="00984587"/>
    <w:rsid w:val="00986AA4"/>
    <w:rsid w:val="009A016F"/>
    <w:rsid w:val="009A1209"/>
    <w:rsid w:val="009A1233"/>
    <w:rsid w:val="009A1DFB"/>
    <w:rsid w:val="009A287A"/>
    <w:rsid w:val="009A4A79"/>
    <w:rsid w:val="009B5BF7"/>
    <w:rsid w:val="009B7760"/>
    <w:rsid w:val="009B781F"/>
    <w:rsid w:val="009C31D3"/>
    <w:rsid w:val="009C351D"/>
    <w:rsid w:val="009C3670"/>
    <w:rsid w:val="009C573A"/>
    <w:rsid w:val="009C5E80"/>
    <w:rsid w:val="009D380C"/>
    <w:rsid w:val="009D4419"/>
    <w:rsid w:val="009E072F"/>
    <w:rsid w:val="009E406C"/>
    <w:rsid w:val="009F1165"/>
    <w:rsid w:val="009F2CDC"/>
    <w:rsid w:val="009F3F06"/>
    <w:rsid w:val="009F7360"/>
    <w:rsid w:val="00A04449"/>
    <w:rsid w:val="00A13A82"/>
    <w:rsid w:val="00A160A3"/>
    <w:rsid w:val="00A176F4"/>
    <w:rsid w:val="00A20452"/>
    <w:rsid w:val="00A22C9C"/>
    <w:rsid w:val="00A25E6E"/>
    <w:rsid w:val="00A30128"/>
    <w:rsid w:val="00A3172A"/>
    <w:rsid w:val="00A32A7E"/>
    <w:rsid w:val="00A36D9F"/>
    <w:rsid w:val="00A37D3A"/>
    <w:rsid w:val="00A404BF"/>
    <w:rsid w:val="00A40F5A"/>
    <w:rsid w:val="00A40F97"/>
    <w:rsid w:val="00A43407"/>
    <w:rsid w:val="00A43ADD"/>
    <w:rsid w:val="00A4436C"/>
    <w:rsid w:val="00A44747"/>
    <w:rsid w:val="00A45CB9"/>
    <w:rsid w:val="00A515BD"/>
    <w:rsid w:val="00A54B53"/>
    <w:rsid w:val="00A5519C"/>
    <w:rsid w:val="00A55BB0"/>
    <w:rsid w:val="00A55D66"/>
    <w:rsid w:val="00A56291"/>
    <w:rsid w:val="00A56E85"/>
    <w:rsid w:val="00A6149D"/>
    <w:rsid w:val="00A61824"/>
    <w:rsid w:val="00A61D74"/>
    <w:rsid w:val="00A62B03"/>
    <w:rsid w:val="00A63ACA"/>
    <w:rsid w:val="00A65CEB"/>
    <w:rsid w:val="00A66445"/>
    <w:rsid w:val="00A66653"/>
    <w:rsid w:val="00A67363"/>
    <w:rsid w:val="00A70420"/>
    <w:rsid w:val="00A728DC"/>
    <w:rsid w:val="00A739DB"/>
    <w:rsid w:val="00A73BCD"/>
    <w:rsid w:val="00A745A8"/>
    <w:rsid w:val="00A854BC"/>
    <w:rsid w:val="00A85E5E"/>
    <w:rsid w:val="00A8715D"/>
    <w:rsid w:val="00A90A64"/>
    <w:rsid w:val="00A9110A"/>
    <w:rsid w:val="00A95769"/>
    <w:rsid w:val="00A95B18"/>
    <w:rsid w:val="00A96689"/>
    <w:rsid w:val="00AA0E86"/>
    <w:rsid w:val="00AA1B7A"/>
    <w:rsid w:val="00AA2BEF"/>
    <w:rsid w:val="00AA63E4"/>
    <w:rsid w:val="00AA6758"/>
    <w:rsid w:val="00AA6801"/>
    <w:rsid w:val="00AA691F"/>
    <w:rsid w:val="00AA697C"/>
    <w:rsid w:val="00AA72F4"/>
    <w:rsid w:val="00AB078B"/>
    <w:rsid w:val="00AB59B3"/>
    <w:rsid w:val="00AC4FB1"/>
    <w:rsid w:val="00AC6D05"/>
    <w:rsid w:val="00AD275A"/>
    <w:rsid w:val="00AD3432"/>
    <w:rsid w:val="00AD38F3"/>
    <w:rsid w:val="00AD4535"/>
    <w:rsid w:val="00AD4A40"/>
    <w:rsid w:val="00AD4C70"/>
    <w:rsid w:val="00AD5BFA"/>
    <w:rsid w:val="00AD5EEE"/>
    <w:rsid w:val="00AD7EAB"/>
    <w:rsid w:val="00AE0CF7"/>
    <w:rsid w:val="00AE1FD7"/>
    <w:rsid w:val="00AE22F5"/>
    <w:rsid w:val="00AE3B4A"/>
    <w:rsid w:val="00AE4917"/>
    <w:rsid w:val="00AE5BF8"/>
    <w:rsid w:val="00AE601E"/>
    <w:rsid w:val="00AE603D"/>
    <w:rsid w:val="00AE6DB3"/>
    <w:rsid w:val="00AE7471"/>
    <w:rsid w:val="00AF0671"/>
    <w:rsid w:val="00AF1DCD"/>
    <w:rsid w:val="00AF200D"/>
    <w:rsid w:val="00B02EAB"/>
    <w:rsid w:val="00B0359F"/>
    <w:rsid w:val="00B04344"/>
    <w:rsid w:val="00B04465"/>
    <w:rsid w:val="00B05818"/>
    <w:rsid w:val="00B07034"/>
    <w:rsid w:val="00B0775C"/>
    <w:rsid w:val="00B233CF"/>
    <w:rsid w:val="00B23B93"/>
    <w:rsid w:val="00B24DE5"/>
    <w:rsid w:val="00B27842"/>
    <w:rsid w:val="00B27995"/>
    <w:rsid w:val="00B31289"/>
    <w:rsid w:val="00B320A4"/>
    <w:rsid w:val="00B34C73"/>
    <w:rsid w:val="00B3569C"/>
    <w:rsid w:val="00B434E0"/>
    <w:rsid w:val="00B44A3F"/>
    <w:rsid w:val="00B46191"/>
    <w:rsid w:val="00B478AA"/>
    <w:rsid w:val="00B5450D"/>
    <w:rsid w:val="00B54937"/>
    <w:rsid w:val="00B54A62"/>
    <w:rsid w:val="00B567E0"/>
    <w:rsid w:val="00B56D18"/>
    <w:rsid w:val="00B62E9B"/>
    <w:rsid w:val="00B636B9"/>
    <w:rsid w:val="00B63A9B"/>
    <w:rsid w:val="00B63F2E"/>
    <w:rsid w:val="00B66BC6"/>
    <w:rsid w:val="00B70309"/>
    <w:rsid w:val="00B70F22"/>
    <w:rsid w:val="00B74DB2"/>
    <w:rsid w:val="00B75035"/>
    <w:rsid w:val="00B75E04"/>
    <w:rsid w:val="00B76E3D"/>
    <w:rsid w:val="00B80F82"/>
    <w:rsid w:val="00B833A0"/>
    <w:rsid w:val="00B86700"/>
    <w:rsid w:val="00B92699"/>
    <w:rsid w:val="00B958A5"/>
    <w:rsid w:val="00BA2430"/>
    <w:rsid w:val="00BB26D0"/>
    <w:rsid w:val="00BB2A6A"/>
    <w:rsid w:val="00BB2A8C"/>
    <w:rsid w:val="00BB2EEC"/>
    <w:rsid w:val="00BB3402"/>
    <w:rsid w:val="00BB695E"/>
    <w:rsid w:val="00BC0390"/>
    <w:rsid w:val="00BC1BED"/>
    <w:rsid w:val="00BC3FC0"/>
    <w:rsid w:val="00BC49DB"/>
    <w:rsid w:val="00BC597A"/>
    <w:rsid w:val="00BC79EC"/>
    <w:rsid w:val="00BD08BA"/>
    <w:rsid w:val="00BD1747"/>
    <w:rsid w:val="00BD273C"/>
    <w:rsid w:val="00BD47E7"/>
    <w:rsid w:val="00BD6F01"/>
    <w:rsid w:val="00BE192D"/>
    <w:rsid w:val="00BE2323"/>
    <w:rsid w:val="00BE2813"/>
    <w:rsid w:val="00BE6F54"/>
    <w:rsid w:val="00BE7CCD"/>
    <w:rsid w:val="00BF113A"/>
    <w:rsid w:val="00BF7270"/>
    <w:rsid w:val="00C00C78"/>
    <w:rsid w:val="00C00D7C"/>
    <w:rsid w:val="00C01D3B"/>
    <w:rsid w:val="00C04DFA"/>
    <w:rsid w:val="00C10DD9"/>
    <w:rsid w:val="00C12618"/>
    <w:rsid w:val="00C13A5A"/>
    <w:rsid w:val="00C16E36"/>
    <w:rsid w:val="00C229F0"/>
    <w:rsid w:val="00C22BF0"/>
    <w:rsid w:val="00C23734"/>
    <w:rsid w:val="00C2461A"/>
    <w:rsid w:val="00C2463B"/>
    <w:rsid w:val="00C276D7"/>
    <w:rsid w:val="00C31C24"/>
    <w:rsid w:val="00C32659"/>
    <w:rsid w:val="00C4007E"/>
    <w:rsid w:val="00C4127B"/>
    <w:rsid w:val="00C43A3A"/>
    <w:rsid w:val="00C46D96"/>
    <w:rsid w:val="00C510DD"/>
    <w:rsid w:val="00C5200C"/>
    <w:rsid w:val="00C5313F"/>
    <w:rsid w:val="00C533BE"/>
    <w:rsid w:val="00C53CA8"/>
    <w:rsid w:val="00C56E3B"/>
    <w:rsid w:val="00C6268D"/>
    <w:rsid w:val="00C62B22"/>
    <w:rsid w:val="00C63C76"/>
    <w:rsid w:val="00C6624E"/>
    <w:rsid w:val="00C669B4"/>
    <w:rsid w:val="00C72828"/>
    <w:rsid w:val="00C72AE1"/>
    <w:rsid w:val="00C738F1"/>
    <w:rsid w:val="00C742CF"/>
    <w:rsid w:val="00C75B59"/>
    <w:rsid w:val="00C75BC8"/>
    <w:rsid w:val="00C75DE3"/>
    <w:rsid w:val="00C76B7A"/>
    <w:rsid w:val="00C77C23"/>
    <w:rsid w:val="00C801CA"/>
    <w:rsid w:val="00C80F95"/>
    <w:rsid w:val="00C831FD"/>
    <w:rsid w:val="00C87842"/>
    <w:rsid w:val="00C87F46"/>
    <w:rsid w:val="00C95BDA"/>
    <w:rsid w:val="00CA47AD"/>
    <w:rsid w:val="00CA4C61"/>
    <w:rsid w:val="00CA5613"/>
    <w:rsid w:val="00CA64E1"/>
    <w:rsid w:val="00CA6C73"/>
    <w:rsid w:val="00CB26AA"/>
    <w:rsid w:val="00CB26D8"/>
    <w:rsid w:val="00CB2969"/>
    <w:rsid w:val="00CB4EDF"/>
    <w:rsid w:val="00CB63A5"/>
    <w:rsid w:val="00CB6CA7"/>
    <w:rsid w:val="00CC2D66"/>
    <w:rsid w:val="00CC3477"/>
    <w:rsid w:val="00CC3CFA"/>
    <w:rsid w:val="00CC44FE"/>
    <w:rsid w:val="00CC48CF"/>
    <w:rsid w:val="00CC4D9F"/>
    <w:rsid w:val="00CC72F2"/>
    <w:rsid w:val="00CC731F"/>
    <w:rsid w:val="00CC7D4D"/>
    <w:rsid w:val="00CD33F7"/>
    <w:rsid w:val="00CD34AF"/>
    <w:rsid w:val="00CD4F9D"/>
    <w:rsid w:val="00CD57AE"/>
    <w:rsid w:val="00CD787B"/>
    <w:rsid w:val="00CE0144"/>
    <w:rsid w:val="00CE1038"/>
    <w:rsid w:val="00CE1CAB"/>
    <w:rsid w:val="00CE33D0"/>
    <w:rsid w:val="00CE426C"/>
    <w:rsid w:val="00CE5605"/>
    <w:rsid w:val="00CE5A7D"/>
    <w:rsid w:val="00CE5EED"/>
    <w:rsid w:val="00CE7288"/>
    <w:rsid w:val="00CF053D"/>
    <w:rsid w:val="00D00CDA"/>
    <w:rsid w:val="00D025BF"/>
    <w:rsid w:val="00D04F58"/>
    <w:rsid w:val="00D05787"/>
    <w:rsid w:val="00D06313"/>
    <w:rsid w:val="00D102C4"/>
    <w:rsid w:val="00D12AA0"/>
    <w:rsid w:val="00D13CB7"/>
    <w:rsid w:val="00D1457B"/>
    <w:rsid w:val="00D160D8"/>
    <w:rsid w:val="00D24A1C"/>
    <w:rsid w:val="00D2548E"/>
    <w:rsid w:val="00D25D77"/>
    <w:rsid w:val="00D2768C"/>
    <w:rsid w:val="00D27B47"/>
    <w:rsid w:val="00D3010F"/>
    <w:rsid w:val="00D31A9C"/>
    <w:rsid w:val="00D3552C"/>
    <w:rsid w:val="00D35531"/>
    <w:rsid w:val="00D421D8"/>
    <w:rsid w:val="00D42689"/>
    <w:rsid w:val="00D43343"/>
    <w:rsid w:val="00D45865"/>
    <w:rsid w:val="00D502D5"/>
    <w:rsid w:val="00D511E5"/>
    <w:rsid w:val="00D521F9"/>
    <w:rsid w:val="00D5500D"/>
    <w:rsid w:val="00D56686"/>
    <w:rsid w:val="00D56F6D"/>
    <w:rsid w:val="00D641DF"/>
    <w:rsid w:val="00D6782F"/>
    <w:rsid w:val="00D72FE9"/>
    <w:rsid w:val="00D73AD9"/>
    <w:rsid w:val="00D75867"/>
    <w:rsid w:val="00D80F91"/>
    <w:rsid w:val="00D821CB"/>
    <w:rsid w:val="00D82934"/>
    <w:rsid w:val="00D84102"/>
    <w:rsid w:val="00D84E1F"/>
    <w:rsid w:val="00D84EEC"/>
    <w:rsid w:val="00D91DB3"/>
    <w:rsid w:val="00D91EDA"/>
    <w:rsid w:val="00D95837"/>
    <w:rsid w:val="00D95BA0"/>
    <w:rsid w:val="00DA2579"/>
    <w:rsid w:val="00DA4E15"/>
    <w:rsid w:val="00DB24BC"/>
    <w:rsid w:val="00DB2DCB"/>
    <w:rsid w:val="00DB5D66"/>
    <w:rsid w:val="00DC47D9"/>
    <w:rsid w:val="00DC5DD8"/>
    <w:rsid w:val="00DC74C1"/>
    <w:rsid w:val="00DD3C6A"/>
    <w:rsid w:val="00DD4C1C"/>
    <w:rsid w:val="00DD4C2D"/>
    <w:rsid w:val="00DD51E5"/>
    <w:rsid w:val="00DD7058"/>
    <w:rsid w:val="00DD77BB"/>
    <w:rsid w:val="00DD7F49"/>
    <w:rsid w:val="00DE0306"/>
    <w:rsid w:val="00DE0A09"/>
    <w:rsid w:val="00DE2F6E"/>
    <w:rsid w:val="00DE535A"/>
    <w:rsid w:val="00DE7030"/>
    <w:rsid w:val="00DF378A"/>
    <w:rsid w:val="00DF452B"/>
    <w:rsid w:val="00DF4AF8"/>
    <w:rsid w:val="00DF5C6B"/>
    <w:rsid w:val="00DF7FFE"/>
    <w:rsid w:val="00E01AA7"/>
    <w:rsid w:val="00E06366"/>
    <w:rsid w:val="00E068CE"/>
    <w:rsid w:val="00E11120"/>
    <w:rsid w:val="00E11808"/>
    <w:rsid w:val="00E12C5D"/>
    <w:rsid w:val="00E138B3"/>
    <w:rsid w:val="00E1587E"/>
    <w:rsid w:val="00E20BFA"/>
    <w:rsid w:val="00E25344"/>
    <w:rsid w:val="00E253B6"/>
    <w:rsid w:val="00E26AB7"/>
    <w:rsid w:val="00E31789"/>
    <w:rsid w:val="00E3227E"/>
    <w:rsid w:val="00E327BC"/>
    <w:rsid w:val="00E35A14"/>
    <w:rsid w:val="00E35FAE"/>
    <w:rsid w:val="00E4098F"/>
    <w:rsid w:val="00E43086"/>
    <w:rsid w:val="00E4480E"/>
    <w:rsid w:val="00E4486D"/>
    <w:rsid w:val="00E46498"/>
    <w:rsid w:val="00E478CB"/>
    <w:rsid w:val="00E52414"/>
    <w:rsid w:val="00E54582"/>
    <w:rsid w:val="00E56FAF"/>
    <w:rsid w:val="00E57235"/>
    <w:rsid w:val="00E57431"/>
    <w:rsid w:val="00E6100C"/>
    <w:rsid w:val="00E6197B"/>
    <w:rsid w:val="00E63D3D"/>
    <w:rsid w:val="00E65CEB"/>
    <w:rsid w:val="00E66DFB"/>
    <w:rsid w:val="00E67463"/>
    <w:rsid w:val="00E67E46"/>
    <w:rsid w:val="00E71D75"/>
    <w:rsid w:val="00E72899"/>
    <w:rsid w:val="00E75F86"/>
    <w:rsid w:val="00E776FB"/>
    <w:rsid w:val="00E77A3E"/>
    <w:rsid w:val="00E8081D"/>
    <w:rsid w:val="00E8272E"/>
    <w:rsid w:val="00E85EFF"/>
    <w:rsid w:val="00E8692B"/>
    <w:rsid w:val="00E87F2C"/>
    <w:rsid w:val="00E917E0"/>
    <w:rsid w:val="00E94B39"/>
    <w:rsid w:val="00EA0FCC"/>
    <w:rsid w:val="00EA16CD"/>
    <w:rsid w:val="00EA2A29"/>
    <w:rsid w:val="00EA2C7F"/>
    <w:rsid w:val="00EA31FB"/>
    <w:rsid w:val="00EA44E6"/>
    <w:rsid w:val="00EA4879"/>
    <w:rsid w:val="00EA507D"/>
    <w:rsid w:val="00EA5391"/>
    <w:rsid w:val="00EB0A3A"/>
    <w:rsid w:val="00EB349F"/>
    <w:rsid w:val="00EB3EA1"/>
    <w:rsid w:val="00EB4AAF"/>
    <w:rsid w:val="00EB52EB"/>
    <w:rsid w:val="00EB634E"/>
    <w:rsid w:val="00EB7C21"/>
    <w:rsid w:val="00EC070D"/>
    <w:rsid w:val="00EC149D"/>
    <w:rsid w:val="00EC2397"/>
    <w:rsid w:val="00ED05B0"/>
    <w:rsid w:val="00ED23BD"/>
    <w:rsid w:val="00ED27C8"/>
    <w:rsid w:val="00ED370A"/>
    <w:rsid w:val="00ED4E5E"/>
    <w:rsid w:val="00ED6639"/>
    <w:rsid w:val="00ED696C"/>
    <w:rsid w:val="00EE1C59"/>
    <w:rsid w:val="00EE27DB"/>
    <w:rsid w:val="00EE3BC9"/>
    <w:rsid w:val="00EE458E"/>
    <w:rsid w:val="00EF31D1"/>
    <w:rsid w:val="00F0048E"/>
    <w:rsid w:val="00F034C3"/>
    <w:rsid w:val="00F03A9B"/>
    <w:rsid w:val="00F03F3B"/>
    <w:rsid w:val="00F13ADC"/>
    <w:rsid w:val="00F14EB9"/>
    <w:rsid w:val="00F152E8"/>
    <w:rsid w:val="00F162DC"/>
    <w:rsid w:val="00F1667C"/>
    <w:rsid w:val="00F17185"/>
    <w:rsid w:val="00F21063"/>
    <w:rsid w:val="00F219D2"/>
    <w:rsid w:val="00F223CC"/>
    <w:rsid w:val="00F24110"/>
    <w:rsid w:val="00F252F1"/>
    <w:rsid w:val="00F26E62"/>
    <w:rsid w:val="00F2732A"/>
    <w:rsid w:val="00F325A1"/>
    <w:rsid w:val="00F41977"/>
    <w:rsid w:val="00F42873"/>
    <w:rsid w:val="00F4380B"/>
    <w:rsid w:val="00F44D9B"/>
    <w:rsid w:val="00F46FF8"/>
    <w:rsid w:val="00F50C3F"/>
    <w:rsid w:val="00F518A6"/>
    <w:rsid w:val="00F5418D"/>
    <w:rsid w:val="00F55ED3"/>
    <w:rsid w:val="00F655B9"/>
    <w:rsid w:val="00F6737A"/>
    <w:rsid w:val="00F726C1"/>
    <w:rsid w:val="00F7481F"/>
    <w:rsid w:val="00F75618"/>
    <w:rsid w:val="00F77170"/>
    <w:rsid w:val="00F77CBA"/>
    <w:rsid w:val="00F8042C"/>
    <w:rsid w:val="00F82144"/>
    <w:rsid w:val="00F82569"/>
    <w:rsid w:val="00F82FCE"/>
    <w:rsid w:val="00F8783A"/>
    <w:rsid w:val="00F87FFB"/>
    <w:rsid w:val="00F90A90"/>
    <w:rsid w:val="00F91558"/>
    <w:rsid w:val="00F9182B"/>
    <w:rsid w:val="00FA1029"/>
    <w:rsid w:val="00FA3046"/>
    <w:rsid w:val="00FA6950"/>
    <w:rsid w:val="00FB0781"/>
    <w:rsid w:val="00FB19F4"/>
    <w:rsid w:val="00FB21A6"/>
    <w:rsid w:val="00FB62A0"/>
    <w:rsid w:val="00FC1B20"/>
    <w:rsid w:val="00FC2253"/>
    <w:rsid w:val="00FC463A"/>
    <w:rsid w:val="00FC55B1"/>
    <w:rsid w:val="00FC750C"/>
    <w:rsid w:val="00FD0039"/>
    <w:rsid w:val="00FD36DF"/>
    <w:rsid w:val="00FD55D2"/>
    <w:rsid w:val="00FD71CE"/>
    <w:rsid w:val="00FE17B9"/>
    <w:rsid w:val="00FE24A1"/>
    <w:rsid w:val="00FE448C"/>
    <w:rsid w:val="00FE517D"/>
    <w:rsid w:val="00FE6EDE"/>
    <w:rsid w:val="00FF1E44"/>
    <w:rsid w:val="00FF2020"/>
    <w:rsid w:val="00FF30DF"/>
    <w:rsid w:val="00FF5896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AAE5C"/>
  <w15:docId w15:val="{08C20A8A-9392-4A46-B7FE-E79C536C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47D9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C7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1A59"/>
    <w:pPr>
      <w:keepNext/>
      <w:keepLines/>
      <w:spacing w:before="200" w:after="0"/>
      <w:outlineLvl w:val="2"/>
    </w:pPr>
    <w:rPr>
      <w:rFonts w:ascii="Calibri" w:eastAsiaTheme="majorEastAsia" w:hAnsi="Calibr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P-Title1">
    <w:name w:val="FP-Title1"/>
    <w:rsid w:val="00DD4C2D"/>
    <w:pPr>
      <w:suppressAutoHyphens/>
      <w:spacing w:before="240" w:after="60" w:line="240" w:lineRule="auto"/>
      <w:ind w:left="1440"/>
    </w:pPr>
    <w:rPr>
      <w:rFonts w:ascii="Arial" w:eastAsia="Arial" w:hAnsi="Arial" w:cs="Times New Roman"/>
      <w:b/>
      <w:sz w:val="32"/>
      <w:szCs w:val="20"/>
      <w:lang w:val="en-GB" w:eastAsia="ar-SA"/>
    </w:rPr>
  </w:style>
  <w:style w:type="paragraph" w:customStyle="1" w:styleId="IPR">
    <w:name w:val="IPR"/>
    <w:basedOn w:val="Normal"/>
    <w:rsid w:val="00DD4C2D"/>
    <w:pPr>
      <w:suppressAutoHyphens/>
      <w:spacing w:after="0" w:line="240" w:lineRule="auto"/>
    </w:pPr>
    <w:rPr>
      <w:rFonts w:ascii="Times New Roman" w:eastAsia="Times New Roman" w:hAnsi="Times New Roman" w:cs="Times New Roman"/>
      <w:sz w:val="14"/>
      <w:szCs w:val="20"/>
      <w:lang w:val="en-GB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C2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C47D9"/>
    <w:rPr>
      <w:rFonts w:ascii="Arial" w:eastAsiaTheme="majorEastAsia" w:hAnsi="Arial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ED27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446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00C78"/>
    <w:rPr>
      <w:rFonts w:ascii="Arial" w:eastAsiaTheme="majorEastAsia" w:hAnsi="Arial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1A59"/>
    <w:rPr>
      <w:rFonts w:ascii="Calibri" w:eastAsiaTheme="majorEastAsia" w:hAnsi="Calibr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B03"/>
  </w:style>
  <w:style w:type="paragraph" w:styleId="Footer">
    <w:name w:val="footer"/>
    <w:basedOn w:val="Normal"/>
    <w:link w:val="Foot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B03"/>
  </w:style>
  <w:style w:type="paragraph" w:styleId="TOC1">
    <w:name w:val="toc 1"/>
    <w:basedOn w:val="Normal"/>
    <w:next w:val="Normal"/>
    <w:autoRedefine/>
    <w:uiPriority w:val="39"/>
    <w:unhideWhenUsed/>
    <w:rsid w:val="00251A5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1A5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51A59"/>
    <w:pPr>
      <w:spacing w:after="100"/>
      <w:ind w:left="440"/>
    </w:pPr>
  </w:style>
  <w:style w:type="table" w:styleId="TableGrid">
    <w:name w:val="Table Grid"/>
    <w:basedOn w:val="TableNormal"/>
    <w:uiPriority w:val="59"/>
    <w:rsid w:val="007422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4486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hyperlink" Target="https://git.compnet.co.id/seski.ramadhan/netoprmgr_dm.git" TargetMode="External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1.jpg"/><Relationship Id="rId47" Type="http://schemas.openxmlformats.org/officeDocument/2006/relationships/hyperlink" Target="http://0.0.0.0:5001/" TargetMode="External"/><Relationship Id="rId50" Type="http://schemas.openxmlformats.org/officeDocument/2006/relationships/image" Target="media/image38.jp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92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1" Type="http://schemas.openxmlformats.org/officeDocument/2006/relationships/hyperlink" Target="https://git-scm.com/downloads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1.jpg"/><Relationship Id="rId58" Type="http://schemas.openxmlformats.org/officeDocument/2006/relationships/image" Target="media/image46.jpg"/><Relationship Id="rId66" Type="http://schemas.openxmlformats.org/officeDocument/2006/relationships/image" Target="media/image54.jp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87" Type="http://schemas.openxmlformats.org/officeDocument/2006/relationships/image" Target="media/image75.jpg"/><Relationship Id="rId5" Type="http://schemas.openxmlformats.org/officeDocument/2006/relationships/webSettings" Target="webSettings.xml"/><Relationship Id="rId61" Type="http://schemas.openxmlformats.org/officeDocument/2006/relationships/image" Target="media/image49.jpg"/><Relationship Id="rId82" Type="http://schemas.openxmlformats.org/officeDocument/2006/relationships/image" Target="media/image70.jpeg"/><Relationship Id="rId90" Type="http://schemas.openxmlformats.org/officeDocument/2006/relationships/image" Target="media/image78.jp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2.jpg"/><Relationship Id="rId48" Type="http://schemas.openxmlformats.org/officeDocument/2006/relationships/image" Target="media/image36.jp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g"/><Relationship Id="rId8" Type="http://schemas.openxmlformats.org/officeDocument/2006/relationships/image" Target="media/image1.pn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g"/><Relationship Id="rId85" Type="http://schemas.openxmlformats.org/officeDocument/2006/relationships/image" Target="media/image73.jp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5.jpg"/><Relationship Id="rId59" Type="http://schemas.openxmlformats.org/officeDocument/2006/relationships/image" Target="media/image47.jpeg"/><Relationship Id="rId67" Type="http://schemas.openxmlformats.org/officeDocument/2006/relationships/image" Target="media/image55.jpg"/><Relationship Id="rId20" Type="http://schemas.openxmlformats.org/officeDocument/2006/relationships/image" Target="media/image10.jpg"/><Relationship Id="rId41" Type="http://schemas.openxmlformats.org/officeDocument/2006/relationships/image" Target="media/image30.jpg"/><Relationship Id="rId54" Type="http://schemas.openxmlformats.org/officeDocument/2006/relationships/image" Target="media/image42.jpg"/><Relationship Id="rId62" Type="http://schemas.openxmlformats.org/officeDocument/2006/relationships/image" Target="media/image50.jpeg"/><Relationship Id="rId70" Type="http://schemas.openxmlformats.org/officeDocument/2006/relationships/image" Target="media/image58.jp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7.jpeg"/><Relationship Id="rId57" Type="http://schemas.openxmlformats.org/officeDocument/2006/relationships/image" Target="media/image45.jpg"/><Relationship Id="rId10" Type="http://schemas.openxmlformats.org/officeDocument/2006/relationships/footer" Target="footer1.xml"/><Relationship Id="rId31" Type="http://schemas.openxmlformats.org/officeDocument/2006/relationships/image" Target="media/image21.jpg"/><Relationship Id="rId44" Type="http://schemas.openxmlformats.org/officeDocument/2006/relationships/image" Target="media/image33.jpg"/><Relationship Id="rId52" Type="http://schemas.openxmlformats.org/officeDocument/2006/relationships/image" Target="media/image40.jp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g"/><Relationship Id="rId81" Type="http://schemas.openxmlformats.org/officeDocument/2006/relationships/image" Target="media/image69.jpg"/><Relationship Id="rId86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4CF263-E4FC-4BAA-BB31-699F925A5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46</Pages>
  <Words>2202</Words>
  <Characters>12553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Luthfi Anandra</dc:creator>
  <cp:lastModifiedBy>Luthfi Anandra</cp:lastModifiedBy>
  <cp:revision>158</cp:revision>
  <dcterms:created xsi:type="dcterms:W3CDTF">2020-07-28T07:40:00Z</dcterms:created>
  <dcterms:modified xsi:type="dcterms:W3CDTF">2020-07-28T16:56:00Z</dcterms:modified>
</cp:coreProperties>
</file>