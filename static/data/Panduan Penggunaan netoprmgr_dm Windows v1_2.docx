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736519" w:rsidRDefault="00736519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736519" w:rsidRPr="004F678B" w:rsidRDefault="00736519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736519" w:rsidRDefault="00736519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736519" w:rsidRPr="004F678B" w:rsidRDefault="00736519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1627"/>
        <w:gridCol w:w="1984"/>
      </w:tblGrid>
      <w:tr w:rsidR="000C5754" w:rsidRPr="002F22D5" w14:paraId="6946D5E3" w14:textId="77777777" w:rsidTr="008D2381">
        <w:tc>
          <w:tcPr>
            <w:tcW w:w="1627" w:type="dxa"/>
          </w:tcPr>
          <w:p w14:paraId="5ED2117C" w14:textId="2BEE290A" w:rsidR="000C5754" w:rsidRPr="004F678B" w:rsidRDefault="008D2381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Rilis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1984" w:type="dxa"/>
          </w:tcPr>
          <w:p w14:paraId="5927DC9A" w14:textId="7A5696D8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1.</w:t>
            </w:r>
            <w:r w:rsidR="00EA7189"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0C5754" w:rsidRPr="002F22D5" w14:paraId="31C03B9C" w14:textId="77777777" w:rsidTr="008D2381">
        <w:tc>
          <w:tcPr>
            <w:tcW w:w="1627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1984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8D2381">
        <w:tc>
          <w:tcPr>
            <w:tcW w:w="1627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1984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46872981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4041C7E3" w14:textId="3BB091AE" w:rsidR="00192E69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46872981" w:history="1">
        <w:r w:rsidR="00192E69" w:rsidRPr="002435A9">
          <w:rPr>
            <w:rStyle w:val="Hyperlink"/>
            <w:rFonts w:cs="Arial"/>
            <w:noProof/>
          </w:rPr>
          <w:t>Daftar Isi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_Toc46872981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</w:t>
        </w:r>
        <w:r w:rsidR="00192E69">
          <w:rPr>
            <w:noProof/>
            <w:webHidden/>
          </w:rPr>
          <w:fldChar w:fldCharType="end"/>
        </w:r>
      </w:hyperlink>
    </w:p>
    <w:p w14:paraId="369E1885" w14:textId="4B633D52" w:rsidR="00192E69" w:rsidRDefault="00962713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2" w:history="1">
        <w:r w:rsidR="00192E69" w:rsidRPr="002435A9">
          <w:rPr>
            <w:rStyle w:val="Hyperlink"/>
            <w:rFonts w:cs="Arial"/>
            <w:noProof/>
          </w:rPr>
          <w:t>Prasyarat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_Toc46872982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3</w:t>
        </w:r>
        <w:r w:rsidR="00192E69">
          <w:rPr>
            <w:noProof/>
            <w:webHidden/>
          </w:rPr>
          <w:fldChar w:fldCharType="end"/>
        </w:r>
      </w:hyperlink>
    </w:p>
    <w:p w14:paraId="6A1F83F9" w14:textId="0923E6F1" w:rsidR="00192E69" w:rsidRDefault="00962713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3" w:history="1">
        <w:r w:rsidR="00192E69" w:rsidRPr="002435A9">
          <w:rPr>
            <w:rStyle w:val="Hyperlink"/>
            <w:noProof/>
          </w:rPr>
          <w:t>Instalasi Git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_Toc46872983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</w:t>
        </w:r>
        <w:r w:rsidR="00192E69">
          <w:rPr>
            <w:noProof/>
            <w:webHidden/>
          </w:rPr>
          <w:fldChar w:fldCharType="end"/>
        </w:r>
      </w:hyperlink>
    </w:p>
    <w:p w14:paraId="5616E99B" w14:textId="4A8A1672" w:rsidR="00192E69" w:rsidRDefault="00962713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4" w:history="1">
        <w:r w:rsidR="00192E69" w:rsidRPr="002435A9">
          <w:rPr>
            <w:rStyle w:val="Hyperlink"/>
            <w:noProof/>
          </w:rPr>
          <w:t>Instalasi Python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_Toc46872984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13</w:t>
        </w:r>
        <w:r w:rsidR="00192E69">
          <w:rPr>
            <w:noProof/>
            <w:webHidden/>
          </w:rPr>
          <w:fldChar w:fldCharType="end"/>
        </w:r>
      </w:hyperlink>
    </w:p>
    <w:p w14:paraId="480CCCB4" w14:textId="785CCEC5" w:rsidR="00192E69" w:rsidRDefault="00962713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5" w:history="1">
        <w:r w:rsidR="00192E69" w:rsidRPr="002435A9">
          <w:rPr>
            <w:rStyle w:val="Hyperlink"/>
            <w:noProof/>
          </w:rPr>
          <w:t>Instalasi netoprmgr_dm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_Toc46872985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16</w:t>
        </w:r>
        <w:r w:rsidR="00192E69">
          <w:rPr>
            <w:noProof/>
            <w:webHidden/>
          </w:rPr>
          <w:fldChar w:fldCharType="end"/>
        </w:r>
      </w:hyperlink>
    </w:p>
    <w:p w14:paraId="2E15F6B9" w14:textId="16DDC924" w:rsidR="00192E69" w:rsidRDefault="00962713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6" w:history="1">
        <w:r w:rsidR="00192E69" w:rsidRPr="002435A9">
          <w:rPr>
            <w:rStyle w:val="Hyperlink"/>
            <w:noProof/>
          </w:rPr>
          <w:t>Cara Penggunaan netoprmgr_dm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_Toc46872986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20</w:t>
        </w:r>
        <w:r w:rsidR="00192E69">
          <w:rPr>
            <w:noProof/>
            <w:webHidden/>
          </w:rPr>
          <w:fldChar w:fldCharType="end"/>
        </w:r>
      </w:hyperlink>
    </w:p>
    <w:p w14:paraId="1BA6EF2D" w14:textId="7F42CF6F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7" w:history="1">
        <w:r w:rsidR="00192E69" w:rsidRPr="002435A9">
          <w:rPr>
            <w:rStyle w:val="Hyperlink"/>
            <w:noProof/>
          </w:rPr>
          <w:t>Login Page dan Home Page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_Toc46872987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22</w:t>
        </w:r>
        <w:r w:rsidR="00192E69">
          <w:rPr>
            <w:noProof/>
            <w:webHidden/>
          </w:rPr>
          <w:fldChar w:fldCharType="end"/>
        </w:r>
      </w:hyperlink>
    </w:p>
    <w:p w14:paraId="6E324E43" w14:textId="2A394F55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8" w:history="1">
        <w:r w:rsidR="00192E69" w:rsidRPr="002435A9">
          <w:rPr>
            <w:rStyle w:val="Hyperlink"/>
            <w:noProof/>
          </w:rPr>
          <w:t>Generate Template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_Toc46872988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23</w:t>
        </w:r>
        <w:r w:rsidR="00192E69">
          <w:rPr>
            <w:noProof/>
            <w:webHidden/>
          </w:rPr>
          <w:fldChar w:fldCharType="end"/>
        </w:r>
      </w:hyperlink>
    </w:p>
    <w:p w14:paraId="1AF15408" w14:textId="5259F2C3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9" w:history="1">
        <w:r w:rsidR="00192E69" w:rsidRPr="002435A9">
          <w:rPr>
            <w:rStyle w:val="Hyperlink"/>
            <w:noProof/>
          </w:rPr>
          <w:t>Upload Raw Data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_Toc46872989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25</w:t>
        </w:r>
        <w:r w:rsidR="00192E69">
          <w:rPr>
            <w:noProof/>
            <w:webHidden/>
          </w:rPr>
          <w:fldChar w:fldCharType="end"/>
        </w:r>
      </w:hyperlink>
    </w:p>
    <w:p w14:paraId="37317BC4" w14:textId="1D4529D4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0" w:history="1">
        <w:r w:rsidR="00192E69" w:rsidRPr="002435A9">
          <w:rPr>
            <w:rStyle w:val="Hyperlink"/>
            <w:noProof/>
          </w:rPr>
          <w:t>Download Raw Data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_Toc46872990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27</w:t>
        </w:r>
        <w:r w:rsidR="00192E69">
          <w:rPr>
            <w:noProof/>
            <w:webHidden/>
          </w:rPr>
          <w:fldChar w:fldCharType="end"/>
        </w:r>
      </w:hyperlink>
    </w:p>
    <w:p w14:paraId="0065E546" w14:textId="395D2504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1" w:history="1">
        <w:r w:rsidR="00192E69" w:rsidRPr="002435A9">
          <w:rPr>
            <w:rStyle w:val="Hyperlink"/>
            <w:noProof/>
          </w:rPr>
          <w:t>Generate Device Data (SSH)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_Toc46872991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29</w:t>
        </w:r>
        <w:r w:rsidR="00192E69">
          <w:rPr>
            <w:noProof/>
            <w:webHidden/>
          </w:rPr>
          <w:fldChar w:fldCharType="end"/>
        </w:r>
      </w:hyperlink>
    </w:p>
    <w:p w14:paraId="60196474" w14:textId="2CC0C7C0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2" w:history="1">
        <w:r w:rsidR="00192E69" w:rsidRPr="002435A9">
          <w:rPr>
            <w:rStyle w:val="Hyperlink"/>
            <w:noProof/>
          </w:rPr>
          <w:t>Upload Data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_Toc46872992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33</w:t>
        </w:r>
        <w:r w:rsidR="00192E69">
          <w:rPr>
            <w:noProof/>
            <w:webHidden/>
          </w:rPr>
          <w:fldChar w:fldCharType="end"/>
        </w:r>
      </w:hyperlink>
    </w:p>
    <w:p w14:paraId="492F8E8F" w14:textId="0653069A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3" w:history="1">
        <w:r w:rsidR="00192E69" w:rsidRPr="002435A9">
          <w:rPr>
            <w:rStyle w:val="Hyperlink"/>
            <w:noProof/>
          </w:rPr>
          <w:t>Download Data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_Toc46872993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35</w:t>
        </w:r>
        <w:r w:rsidR="00192E69">
          <w:rPr>
            <w:noProof/>
            <w:webHidden/>
          </w:rPr>
          <w:fldChar w:fldCharType="end"/>
        </w:r>
      </w:hyperlink>
    </w:p>
    <w:p w14:paraId="407CD2B3" w14:textId="793EA050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4" w:history="1">
        <w:r w:rsidR="00192E69" w:rsidRPr="002435A9">
          <w:rPr>
            <w:rStyle w:val="Hyperlink"/>
            <w:noProof/>
          </w:rPr>
          <w:t>Capture Device (SSH)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_Toc46872994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37</w:t>
        </w:r>
        <w:r w:rsidR="00192E69">
          <w:rPr>
            <w:noProof/>
            <w:webHidden/>
          </w:rPr>
          <w:fldChar w:fldCharType="end"/>
        </w:r>
      </w:hyperlink>
    </w:p>
    <w:p w14:paraId="0FABF333" w14:textId="26CC7B41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5" w:history="1">
        <w:r w:rsidR="00192E69" w:rsidRPr="002435A9">
          <w:rPr>
            <w:rStyle w:val="Hyperlink"/>
            <w:noProof/>
          </w:rPr>
          <w:t>Download Logs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_Toc46872995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40</w:t>
        </w:r>
        <w:r w:rsidR="00192E69">
          <w:rPr>
            <w:noProof/>
            <w:webHidden/>
          </w:rPr>
          <w:fldChar w:fldCharType="end"/>
        </w:r>
      </w:hyperlink>
    </w:p>
    <w:p w14:paraId="529D9AA8" w14:textId="48CEC7F9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6" w:history="1">
        <w:r w:rsidR="00192E69" w:rsidRPr="002435A9">
          <w:rPr>
            <w:rStyle w:val="Hyperlink"/>
            <w:noProof/>
          </w:rPr>
          <w:t>Delete Logs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_Toc46872996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42</w:t>
        </w:r>
        <w:r w:rsidR="00192E69">
          <w:rPr>
            <w:noProof/>
            <w:webHidden/>
          </w:rPr>
          <w:fldChar w:fldCharType="end"/>
        </w:r>
      </w:hyperlink>
    </w:p>
    <w:p w14:paraId="0343028A" w14:textId="6C3DBF28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7" w:history="1">
        <w:r w:rsidR="00192E69" w:rsidRPr="002435A9">
          <w:rPr>
            <w:rStyle w:val="Hyperlink"/>
            <w:noProof/>
          </w:rPr>
          <w:t>How to Use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_Toc46872997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43</w:t>
        </w:r>
        <w:r w:rsidR="00192E69">
          <w:rPr>
            <w:noProof/>
            <w:webHidden/>
          </w:rPr>
          <w:fldChar w:fldCharType="end"/>
        </w:r>
      </w:hyperlink>
    </w:p>
    <w:p w14:paraId="3CC52400" w14:textId="01F638B4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8" w:history="1">
        <w:r w:rsidR="00192E69" w:rsidRPr="002435A9">
          <w:rPr>
            <w:rStyle w:val="Hyperlink"/>
            <w:noProof/>
          </w:rPr>
          <w:t>Command Reference Guide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_Toc46872998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44</w:t>
        </w:r>
        <w:r w:rsidR="00192E69">
          <w:rPr>
            <w:noProof/>
            <w:webHidden/>
          </w:rPr>
          <w:fldChar w:fldCharType="end"/>
        </w:r>
      </w:hyperlink>
    </w:p>
    <w:p w14:paraId="7202F2DC" w14:textId="08F7C2FF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9" w:history="1">
        <w:r w:rsidR="00192E69" w:rsidRPr="002435A9">
          <w:rPr>
            <w:rStyle w:val="Hyperlink"/>
            <w:noProof/>
          </w:rPr>
          <w:t>Support Device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_Toc46872999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45</w:t>
        </w:r>
        <w:r w:rsidR="00192E69">
          <w:rPr>
            <w:noProof/>
            <w:webHidden/>
          </w:rPr>
          <w:fldChar w:fldCharType="end"/>
        </w:r>
      </w:hyperlink>
    </w:p>
    <w:p w14:paraId="762BD11D" w14:textId="7CF0EAF5" w:rsidR="00192E69" w:rsidRDefault="00962713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3000" w:history="1">
        <w:r w:rsidR="00192E69" w:rsidRPr="002435A9">
          <w:rPr>
            <w:rStyle w:val="Hyperlink"/>
            <w:noProof/>
          </w:rPr>
          <w:t>Log Out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_Toc46873000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46</w:t>
        </w:r>
        <w:r w:rsidR="00192E69">
          <w:rPr>
            <w:noProof/>
            <w:webHidden/>
          </w:rPr>
          <w:fldChar w:fldCharType="end"/>
        </w:r>
      </w:hyperlink>
    </w:p>
    <w:p w14:paraId="4EC1DF05" w14:textId="0A0234A8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46872982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download :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download :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46872983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46872984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46872985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46872986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 w:rsidP="00B16AF0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65D838F7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__main__.py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1BF9B0B0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E603ED" wp14:editId="4DD6E7DC">
            <wp:extent cx="4739792" cy="25527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un python __main__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16" cy="25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46872987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C00C78">
      <w:pPr>
        <w:pStyle w:val="ListParagraph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3D962E69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FC880F" wp14:editId="63A08169">
            <wp:extent cx="5210175" cy="27843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ogin pag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752" cy="27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012A6C8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079C17" wp14:editId="1BF8E295">
            <wp:extent cx="5353050" cy="28452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 Pag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075" cy="28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46872988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2EA3320C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5821A0" wp14:editId="55F08ABD">
            <wp:extent cx="5334000" cy="27667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 Template Menu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418" cy="2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29B6640E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D3824C6" wp14:editId="4162AA8B">
            <wp:extent cx="5448300" cy="2891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 Template Pag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31" cy="28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7E41CE3" w:rsidR="00161B31" w:rsidRDefault="00161B31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capture di network.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29AAC2D0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EAD5CEE" wp14:editId="2D7F62C7">
            <wp:extent cx="5276850" cy="2950188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mplate Excel Config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69" cy="29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03C" w14:textId="17A6F3A6" w:rsidR="00D821CB" w:rsidRDefault="00D821CB" w:rsidP="006C36E6">
      <w:pPr>
        <w:pStyle w:val="Heading2"/>
      </w:pPr>
      <w:bookmarkStart w:id="51" w:name="_Toc46872989"/>
      <w:r>
        <w:lastRenderedPageBreak/>
        <w:t>Upload Raw Data</w:t>
      </w:r>
      <w:bookmarkEnd w:id="51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2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3C992101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5F4AD1" wp14:editId="12D6569E">
            <wp:extent cx="4886325" cy="25219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load Raw Data Menu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495" cy="25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0CDCA2BE" w:rsidR="000A67FB" w:rsidRDefault="00483706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5C0C59" wp14:editId="5DF8C35C">
            <wp:extent cx="5095875" cy="2719433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pload Raw Data Page Init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40" cy="27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60C75D63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DD6EDF2" wp14:editId="7941EEFD">
            <wp:extent cx="5943600" cy="31546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pload Raw Data Page Before Submi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6" w:name="_Toc46872990"/>
      <w:r>
        <w:lastRenderedPageBreak/>
        <w:t>Download Raw Data</w:t>
      </w:r>
      <w:bookmarkEnd w:id="56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09121D2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7344A0" wp14:editId="06BEB468">
            <wp:extent cx="5372100" cy="2544286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ownload Raw Data Menu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866" cy="25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61D91D0E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205D1F" wp14:editId="1A4E9622">
            <wp:extent cx="5324475" cy="281014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ownload Raw Data Pag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654" cy="28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4F47329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0" w:name="_Toc46872991"/>
      <w:r w:rsidR="00641507">
        <w:lastRenderedPageBreak/>
        <w:t>Generate Device Data (SSH)</w:t>
      </w:r>
      <w:bookmarkEnd w:id="60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51FE6651" w14:textId="602CB8F1" w:rsidR="0064179F" w:rsidRDefault="00641507" w:rsidP="00FF1E4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BB0C511" w14:textId="41A6813B" w:rsidR="00641507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IOS</w:t>
      </w:r>
    </w:p>
    <w:p w14:paraId="2BB89039" w14:textId="53B4FF85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XE</w:t>
      </w:r>
    </w:p>
    <w:p w14:paraId="61BB7186" w14:textId="2A380D51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ASA</w:t>
      </w:r>
    </w:p>
    <w:p w14:paraId="4363A448" w14:textId="57E301C7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XR</w:t>
      </w:r>
    </w:p>
    <w:p w14:paraId="3AC82741" w14:textId="222C1441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WLC</w:t>
      </w:r>
    </w:p>
    <w:p w14:paraId="1011BCCF" w14:textId="4DF1699B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NXOS</w:t>
      </w: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3940AD6F" w14:textId="5927D4F8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0BB9B1" wp14:editId="35B5F1F5">
            <wp:extent cx="5172075" cy="265787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 Device Data Menu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30" cy="26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1199" w14:textId="201005F1" w:rsidR="00B3569C" w:rsidRDefault="00B356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worker.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4C34131A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BD3631" wp14:editId="209D35D8">
            <wp:extent cx="5114925" cy="2721949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 Device Data Page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10" cy="27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0DA6279A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0C48C174" w14:textId="43EC32A2" w:rsidR="00F17185" w:rsidRPr="00F17185" w:rsidRDefault="006A4F80" w:rsidP="00F17185">
      <w:pPr>
        <w:pStyle w:val="ListParagraph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A601D62" wp14:editId="217A387C">
            <wp:extent cx="5210175" cy="2032859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 Device Data Progress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362" cy="20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del w:id="61" w:author="Luthfi Anandra" w:date="2020-07-28T22:46:00Z">
        <w:r w:rsidR="00EE27DB" w:rsidRPr="0064179F" w:rsidDel="00FF1E44">
          <w:delText>Generate Device Data (SSH)</w:delText>
        </w:r>
      </w:del>
    </w:p>
    <w:p w14:paraId="44E9BECC" w14:textId="5CDE7034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5C835E3E" w14:textId="36C36B2F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01F3AAD1" w14:textId="7BECC500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454E903B" w14:textId="72000252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0565EA4B" w14:textId="31DA054E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140A54CF" w14:textId="77777777" w:rsidR="00F17185" w:rsidRPr="00F17185" w:rsidDel="00FF1E44" w:rsidRDefault="00F17185" w:rsidP="00F17185">
      <w:pPr>
        <w:pStyle w:val="ListParagraph"/>
        <w:rPr>
          <w:del w:id="62" w:author="Luthfi Anandra" w:date="2020-07-28T22:46:00Z"/>
          <w:rFonts w:ascii="Arial" w:hAnsi="Arial" w:cs="Arial"/>
          <w:sz w:val="20"/>
          <w:szCs w:val="20"/>
        </w:rPr>
      </w:pPr>
    </w:p>
    <w:p w14:paraId="5CB703D7" w14:textId="32180636" w:rsidR="00EE27DB" w:rsidRPr="0064179F" w:rsidDel="00FF1E44" w:rsidRDefault="00EE27DB" w:rsidP="00F17185">
      <w:pPr>
        <w:pStyle w:val="ListParagraph"/>
        <w:rPr>
          <w:del w:id="63" w:author="Luthfi Anandra" w:date="2020-07-28T22:46:00Z"/>
        </w:rPr>
      </w:pPr>
    </w:p>
    <w:p w14:paraId="54AA934C" w14:textId="444BFBA1" w:rsidR="00EE27DB" w:rsidRDefault="00EE27DB" w:rsidP="00F17185">
      <w:pPr>
        <w:pStyle w:val="ListParagraph"/>
        <w:rPr>
          <w:rFonts w:ascii="Arial" w:hAnsi="Arial" w:cs="Arial"/>
          <w:sz w:val="20"/>
          <w:szCs w:val="20"/>
        </w:rPr>
      </w:pPr>
      <w:del w:id="64" w:author="Luthfi Anandra" w:date="2020-07-28T22:46:00Z">
        <w:r w:rsidRPr="0064179F" w:rsidDel="00FF1E44">
          <w:delText>Fitur Generate Device Data digunakan untuk melakukan proses identifikasi jenis software yang digunakan oleh perang</w:delText>
        </w:r>
      </w:del>
    </w:p>
    <w:p w14:paraId="4ECEE029" w14:textId="74A12A6B" w:rsidR="00F17185" w:rsidRDefault="00F17185" w:rsidP="00F17185">
      <w:pPr>
        <w:pStyle w:val="ListParagraph"/>
        <w:numPr>
          <w:ilvl w:val="0"/>
          <w:numId w:val="19"/>
        </w:numPr>
      </w:pPr>
      <w:r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>. Regenerate, Download Device Data, Go To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52E73" w:rsidR="00F17185" w:rsidRDefault="00F17185" w:rsidP="00F17185">
      <w:pPr>
        <w:pStyle w:val="ListParagraph"/>
      </w:pPr>
      <w:r>
        <w:rPr>
          <w:noProof/>
        </w:rPr>
        <w:drawing>
          <wp:inline distT="0" distB="0" distL="0" distR="0" wp14:anchorId="7B3F1F14" wp14:editId="52FA06A9">
            <wp:extent cx="5334000" cy="281174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 Device Data Finished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136" cy="28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>Got To Capture Device</w:t>
      </w:r>
    </w:p>
    <w:p w14:paraId="29AF7747" w14:textId="1126AD74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13D90087" w14:textId="06F5F62A" w:rsidR="00487327" w:rsidRDefault="00487327">
      <w:r>
        <w:br w:type="page"/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16CB9CE" w:rsidR="00F7481F" w:rsidRDefault="00F7481F" w:rsidP="00F7481F"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</w:p>
    <w:p w14:paraId="7E189C59" w14:textId="656F5E68" w:rsidR="00F7481F" w:rsidRDefault="00F7481F" w:rsidP="00F7481F">
      <w:pPr>
        <w:pStyle w:val="ListParagraph"/>
      </w:pPr>
    </w:p>
    <w:p w14:paraId="7C85B217" w14:textId="0874D97B" w:rsidR="00F7481F" w:rsidRDefault="00F7481F" w:rsidP="00F7481F">
      <w:pPr>
        <w:pStyle w:val="ListParagraph"/>
      </w:pPr>
      <w:r>
        <w:rPr>
          <w:noProof/>
        </w:rPr>
        <w:drawing>
          <wp:inline distT="0" distB="0" distL="0" distR="0" wp14:anchorId="4D072C7F" wp14:editId="33AE6C13">
            <wp:extent cx="5410200" cy="250048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vice Data Excel Config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14" cy="25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19E" w14:textId="7B951E75" w:rsidR="00395235" w:rsidRDefault="00395235" w:rsidP="00395235"/>
    <w:p w14:paraId="22BE602C" w14:textId="102CEACD" w:rsidR="00395235" w:rsidRDefault="00395235" w:rsidP="00395235">
      <w:pPr>
        <w:pStyle w:val="Heading2"/>
      </w:pPr>
      <w:bookmarkStart w:id="65" w:name="_Toc46872992"/>
      <w:r>
        <w:lastRenderedPageBreak/>
        <w:t>Upload Data</w:t>
      </w:r>
      <w:bookmarkEnd w:id="65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6874DDB3" w:rsidR="00FB0781" w:rsidRDefault="00FB0781" w:rsidP="00FB0781">
      <w:pPr>
        <w:pStyle w:val="ListParagraph"/>
      </w:pPr>
      <w:r>
        <w:rPr>
          <w:noProof/>
        </w:rPr>
        <w:drawing>
          <wp:inline distT="0" distB="0" distL="0" distR="0" wp14:anchorId="2E7E3601" wp14:editId="13DAA96A">
            <wp:extent cx="5086350" cy="260621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pload Data Menu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063" cy="26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617C92DC" w:rsidR="007C1529" w:rsidRDefault="007C1529" w:rsidP="007C1529">
      <w:pPr>
        <w:pStyle w:val="ListParagraph"/>
      </w:pPr>
      <w:r>
        <w:rPr>
          <w:noProof/>
        </w:rPr>
        <w:drawing>
          <wp:inline distT="0" distB="0" distL="0" distR="0" wp14:anchorId="114799B8" wp14:editId="406ABD74">
            <wp:extent cx="5133975" cy="27249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pload Data Page Init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499" cy="27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2E0286FE" w:rsidR="001A01A6" w:rsidRDefault="001A01A6" w:rsidP="001A01A6">
      <w:pPr>
        <w:pStyle w:val="ListParagraph"/>
      </w:pPr>
      <w:r>
        <w:rPr>
          <w:noProof/>
        </w:rPr>
        <w:drawing>
          <wp:inline distT="0" distB="0" distL="0" distR="0" wp14:anchorId="54DC17E4" wp14:editId="61307712">
            <wp:extent cx="5476875" cy="28829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Upload Data Page Before Submit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21" cy="28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6" w:name="_Toc46872993"/>
      <w:r>
        <w:lastRenderedPageBreak/>
        <w:t>Download</w:t>
      </w:r>
      <w:r w:rsidR="00702116">
        <w:t xml:space="preserve"> Data</w:t>
      </w:r>
      <w:bookmarkEnd w:id="66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1E90191A" w:rsidR="00C10DD9" w:rsidRDefault="00C10DD9" w:rsidP="00C10DD9">
      <w:pPr>
        <w:pStyle w:val="ListParagraph"/>
      </w:pPr>
      <w:r>
        <w:rPr>
          <w:noProof/>
        </w:rPr>
        <w:drawing>
          <wp:inline distT="0" distB="0" distL="0" distR="0" wp14:anchorId="2C53E7A5" wp14:editId="66F5C338">
            <wp:extent cx="5343525" cy="276367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ownload Data Menu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994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7BC9D662" w:rsidR="00950000" w:rsidRDefault="00950000" w:rsidP="00950000">
      <w:pPr>
        <w:pStyle w:val="ListParagraph"/>
      </w:pPr>
      <w:r>
        <w:rPr>
          <w:noProof/>
        </w:rPr>
        <w:drawing>
          <wp:inline distT="0" distB="0" distL="0" distR="0" wp14:anchorId="6EDA3FD1" wp14:editId="68F87ACC">
            <wp:extent cx="5362575" cy="285030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ownload Data Page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47" cy="28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7" w:name="_Toc46872994"/>
      <w:r>
        <w:lastRenderedPageBreak/>
        <w:t>Capture Device (SSH)</w:t>
      </w:r>
      <w:bookmarkEnd w:id="67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59C7BDC" w:rsidR="00D45865" w:rsidRDefault="00D45865" w:rsidP="00D45865">
      <w:pPr>
        <w:pStyle w:val="ListParagraph"/>
      </w:pPr>
      <w:r>
        <w:rPr>
          <w:noProof/>
        </w:rPr>
        <w:drawing>
          <wp:inline distT="0" distB="0" distL="0" distR="0" wp14:anchorId="182FFBA4" wp14:editId="51EEDB89">
            <wp:extent cx="4933950" cy="2539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 Device Menu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41" cy="25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3767C807" w:rsidR="002002FA" w:rsidRDefault="002002FA" w:rsidP="002002FA">
      <w:pPr>
        <w:pStyle w:val="ListParagraph"/>
      </w:pPr>
      <w:r>
        <w:rPr>
          <w:noProof/>
        </w:rPr>
        <w:drawing>
          <wp:inline distT="0" distB="0" distL="0" distR="0" wp14:anchorId="39A9C257" wp14:editId="22E33494">
            <wp:extent cx="4981575" cy="2589247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e Device Page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06" cy="25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7149B9C4" w:rsidR="00F77CBA" w:rsidRDefault="00F77CBA" w:rsidP="00F77CBA">
      <w:pPr>
        <w:pStyle w:val="ListParagraph"/>
      </w:pPr>
      <w:r>
        <w:rPr>
          <w:noProof/>
        </w:rPr>
        <w:drawing>
          <wp:inline distT="0" distB="0" distL="0" distR="0" wp14:anchorId="15F77F2B" wp14:editId="602046B0">
            <wp:extent cx="5543550" cy="2162932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e Device Progress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01" cy="21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7CA9DE35" w:rsidR="00EA16CD" w:rsidRDefault="00EA16CD" w:rsidP="00EA16CD">
      <w:pPr>
        <w:pStyle w:val="ListParagraph"/>
      </w:pPr>
      <w:r>
        <w:rPr>
          <w:noProof/>
        </w:rPr>
        <w:drawing>
          <wp:inline distT="0" distB="0" distL="0" distR="0" wp14:anchorId="06583B12" wp14:editId="3D1C5D04">
            <wp:extent cx="5581650" cy="297032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e Device Finished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02" cy="2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8" w:name="_Toc46872995"/>
      <w:r>
        <w:lastRenderedPageBreak/>
        <w:t>Download Logs</w:t>
      </w:r>
      <w:bookmarkEnd w:id="68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7747D492" w:rsidR="006649BB" w:rsidRDefault="006649BB" w:rsidP="006649BB">
      <w:pPr>
        <w:pStyle w:val="ListParagraph"/>
      </w:pPr>
      <w:r>
        <w:rPr>
          <w:noProof/>
        </w:rPr>
        <w:drawing>
          <wp:inline distT="0" distB="0" distL="0" distR="0" wp14:anchorId="2CAD675C" wp14:editId="065C79AD">
            <wp:extent cx="5314950" cy="2739243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ownload Logs Menu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8" cy="27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072A63F0" w:rsidR="00600C13" w:rsidRDefault="00600C13" w:rsidP="00600C13">
      <w:pPr>
        <w:pStyle w:val="ListParagraph"/>
      </w:pPr>
      <w:r>
        <w:rPr>
          <w:noProof/>
        </w:rPr>
        <w:drawing>
          <wp:inline distT="0" distB="0" distL="0" distR="0" wp14:anchorId="0101FE4F" wp14:editId="44CEBE5E">
            <wp:extent cx="5372100" cy="28628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ownload Logs Page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55" cy="28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9" w:name="_Toc46872996"/>
      <w:r>
        <w:lastRenderedPageBreak/>
        <w:t>Delete Logs</w:t>
      </w:r>
      <w:bookmarkEnd w:id="69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4493877B" w:rsidR="00C831FD" w:rsidRDefault="00C831FD" w:rsidP="00C831FD">
      <w:pPr>
        <w:pStyle w:val="ListParagraph"/>
      </w:pPr>
      <w:r>
        <w:rPr>
          <w:noProof/>
        </w:rPr>
        <w:drawing>
          <wp:inline distT="0" distB="0" distL="0" distR="0" wp14:anchorId="47DDD7EF" wp14:editId="154AC8A5">
            <wp:extent cx="5295900" cy="2729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elete Logs Menu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05" cy="27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3D82E496" w:rsidR="006C0768" w:rsidRDefault="006C0768" w:rsidP="006C0768">
      <w:pPr>
        <w:pStyle w:val="ListParagraph"/>
      </w:pPr>
      <w:r>
        <w:rPr>
          <w:noProof/>
        </w:rPr>
        <w:drawing>
          <wp:inline distT="0" distB="0" distL="0" distR="0" wp14:anchorId="29C15B2C" wp14:editId="7840CE52">
            <wp:extent cx="5276850" cy="280473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lete Logs Page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32" cy="280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70" w:name="_Toc46872997"/>
      <w:r>
        <w:lastRenderedPageBreak/>
        <w:t>How to Use</w:t>
      </w:r>
      <w:bookmarkEnd w:id="70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4509AE38" w:rsidR="004C2092" w:rsidRDefault="004C2092" w:rsidP="004C2092">
      <w:pPr>
        <w:pStyle w:val="ListParagraph"/>
      </w:pPr>
      <w:r>
        <w:rPr>
          <w:noProof/>
        </w:rPr>
        <w:drawing>
          <wp:inline distT="0" distB="0" distL="0" distR="0" wp14:anchorId="3837BD8A" wp14:editId="4A65F7DE">
            <wp:extent cx="5076825" cy="2612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ow to Use Menu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57" cy="262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7349002C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461B2FBF" w14:textId="1C037C1E" w:rsidR="0034013A" w:rsidRDefault="0034013A" w:rsidP="0034013A">
      <w:pPr>
        <w:pStyle w:val="ListParagraph"/>
      </w:pPr>
    </w:p>
    <w:p w14:paraId="41BF7487" w14:textId="00CFC504" w:rsidR="00725BEE" w:rsidRDefault="0034013A" w:rsidP="001F0041">
      <w:pPr>
        <w:pStyle w:val="ListParagraph"/>
      </w:pPr>
      <w:r>
        <w:rPr>
          <w:noProof/>
        </w:rPr>
        <w:drawing>
          <wp:inline distT="0" distB="0" distL="0" distR="0" wp14:anchorId="6FD03FB6" wp14:editId="78F7D70B">
            <wp:extent cx="5086350" cy="2721958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ow to Use Page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503" cy="27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71" w:name="_Toc46872998"/>
      <w:r>
        <w:lastRenderedPageBreak/>
        <w:t>Command Reference Guide</w:t>
      </w:r>
      <w:bookmarkEnd w:id="71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3E51D8F2" w:rsidR="00725BEE" w:rsidRDefault="00725BEE" w:rsidP="00725BEE">
      <w:pPr>
        <w:pStyle w:val="ListParagraph"/>
      </w:pPr>
      <w:r>
        <w:rPr>
          <w:noProof/>
        </w:rPr>
        <w:drawing>
          <wp:inline distT="0" distB="0" distL="0" distR="0" wp14:anchorId="5AB8EE55" wp14:editId="399781BA">
            <wp:extent cx="5008445" cy="258127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ommand Reference Guide Menu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30" cy="25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0F2AD8EB" w:rsidR="001F0041" w:rsidRDefault="001F0041" w:rsidP="001F0041">
      <w:pPr>
        <w:pStyle w:val="ListParagraph"/>
      </w:pPr>
      <w:r>
        <w:rPr>
          <w:noProof/>
        </w:rPr>
        <w:drawing>
          <wp:inline distT="0" distB="0" distL="0" distR="0" wp14:anchorId="40A6DCE2" wp14:editId="3EEC3D2A">
            <wp:extent cx="5086350" cy="2695871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mmand Reference Guide Page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143" cy="27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5A01" w14:textId="103583EF" w:rsidR="00677AE6" w:rsidRDefault="00677AE6" w:rsidP="00EF31D1">
      <w:pPr>
        <w:pStyle w:val="Heading2"/>
      </w:pPr>
      <w:bookmarkStart w:id="72" w:name="_Toc46872999"/>
      <w:r>
        <w:lastRenderedPageBreak/>
        <w:t>Support Device</w:t>
      </w:r>
      <w:bookmarkEnd w:id="72"/>
    </w:p>
    <w:p w14:paraId="70131AFF" w14:textId="27FFAB2A" w:rsidR="00677AE6" w:rsidRDefault="00677AE6" w:rsidP="00677AE6"/>
    <w:p w14:paraId="5FCC2D8E" w14:textId="46CDCAEA" w:rsidR="00677AE6" w:rsidRDefault="00677AE6" w:rsidP="00677AE6">
      <w:r>
        <w:t xml:space="preserve">Support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netoprgmr_dm</w:t>
      </w:r>
      <w:proofErr w:type="spellEnd"/>
    </w:p>
    <w:p w14:paraId="5FEE3E9C" w14:textId="51E4CB13" w:rsidR="00677AE6" w:rsidRDefault="00677AE6" w:rsidP="00677AE6"/>
    <w:p w14:paraId="514F8107" w14:textId="778F6BD5" w:rsidR="00677AE6" w:rsidRDefault="00677AE6" w:rsidP="00677AE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428BCF2" w14:textId="68836B25" w:rsidR="005A3827" w:rsidRPr="0076049F" w:rsidRDefault="005A3827" w:rsidP="005A3827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6049F">
        <w:rPr>
          <w:b/>
          <w:bCs/>
        </w:rPr>
        <w:t>Help &gt; Support Device</w:t>
      </w:r>
    </w:p>
    <w:p w14:paraId="3A0461A5" w14:textId="73CDA30C" w:rsidR="005A3827" w:rsidRDefault="005A3827" w:rsidP="005A3827">
      <w:pPr>
        <w:pStyle w:val="ListParagraph"/>
      </w:pPr>
    </w:p>
    <w:p w14:paraId="32F4EFEE" w14:textId="3979E52B" w:rsidR="005A3827" w:rsidRDefault="005A3827" w:rsidP="005A3827">
      <w:pPr>
        <w:pStyle w:val="ListParagraph"/>
      </w:pPr>
      <w:r>
        <w:rPr>
          <w:noProof/>
        </w:rPr>
        <w:drawing>
          <wp:inline distT="0" distB="0" distL="0" distR="0" wp14:anchorId="7D9B222D" wp14:editId="61A9606D">
            <wp:extent cx="5029200" cy="2588211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upport Device Menu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255" cy="25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8082" w14:textId="48A3C58E" w:rsidR="006F55AB" w:rsidRDefault="006F55AB" w:rsidP="005A3827">
      <w:pPr>
        <w:pStyle w:val="ListParagraph"/>
      </w:pPr>
    </w:p>
    <w:p w14:paraId="4DDEB99E" w14:textId="317EE914" w:rsidR="006F55AB" w:rsidRDefault="006F55AB" w:rsidP="006F55AB">
      <w:pPr>
        <w:pStyle w:val="ListParagraph"/>
        <w:numPr>
          <w:ilvl w:val="0"/>
          <w:numId w:val="28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Support Device. Cari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 w:rsidRPr="0076049F">
        <w:rPr>
          <w:b/>
          <w:bCs/>
        </w:rPr>
        <w:t>PID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6049F">
        <w:rPr>
          <w:b/>
          <w:bCs/>
        </w:rPr>
        <w:t>Search</w:t>
      </w:r>
      <w:r>
        <w:t xml:space="preserve">.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r w:rsidRPr="0076049F">
        <w:rPr>
          <w:b/>
          <w:bCs/>
        </w:rPr>
        <w:t>Result</w:t>
      </w:r>
    </w:p>
    <w:p w14:paraId="7EFBDA74" w14:textId="7AE1B8A4" w:rsidR="006F55AB" w:rsidRDefault="006F55AB" w:rsidP="006F55AB">
      <w:pPr>
        <w:pStyle w:val="ListParagraph"/>
      </w:pPr>
    </w:p>
    <w:p w14:paraId="40756856" w14:textId="200A6434" w:rsidR="006F55AB" w:rsidRDefault="006F55AB" w:rsidP="006F55AB">
      <w:pPr>
        <w:pStyle w:val="ListParagraph"/>
      </w:pPr>
      <w:r>
        <w:rPr>
          <w:noProof/>
        </w:rPr>
        <w:drawing>
          <wp:inline distT="0" distB="0" distL="0" distR="0" wp14:anchorId="61149711" wp14:editId="26943D8F">
            <wp:extent cx="5000625" cy="265417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upport Device Page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26" cy="26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73" w:name="_Toc46873000"/>
      <w:r>
        <w:lastRenderedPageBreak/>
        <w:t>Log Out</w:t>
      </w:r>
      <w:bookmarkEnd w:id="73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7A93C449" w:rsidR="0076049F" w:rsidRPr="00F17185" w:rsidRDefault="0076049F" w:rsidP="0076049F">
      <w:pPr>
        <w:pStyle w:val="ListParagraph"/>
      </w:pPr>
      <w:r>
        <w:rPr>
          <w:noProof/>
        </w:rPr>
        <w:drawing>
          <wp:inline distT="0" distB="0" distL="0" distR="0" wp14:anchorId="5200D251" wp14:editId="056352D3">
            <wp:extent cx="5419725" cy="284883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Logout Menu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383" cy="28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49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932423" w14:textId="77777777" w:rsidR="00962713" w:rsidRDefault="00962713" w:rsidP="00A62B03">
      <w:pPr>
        <w:spacing w:after="0" w:line="240" w:lineRule="auto"/>
      </w:pPr>
      <w:r>
        <w:separator/>
      </w:r>
    </w:p>
  </w:endnote>
  <w:endnote w:type="continuationSeparator" w:id="0">
    <w:p w14:paraId="2F331C63" w14:textId="77777777" w:rsidR="00962713" w:rsidRDefault="00962713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736519" w:rsidRPr="00044170" w:rsidRDefault="00736519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A66D0E" w14:textId="77777777" w:rsidR="00962713" w:rsidRDefault="00962713" w:rsidP="00A62B03">
      <w:pPr>
        <w:spacing w:after="0" w:line="240" w:lineRule="auto"/>
      </w:pPr>
      <w:r>
        <w:separator/>
      </w:r>
    </w:p>
  </w:footnote>
  <w:footnote w:type="continuationSeparator" w:id="0">
    <w:p w14:paraId="1BB9FD3C" w14:textId="77777777" w:rsidR="00962713" w:rsidRDefault="00962713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D1209"/>
    <w:multiLevelType w:val="hybridMultilevel"/>
    <w:tmpl w:val="93FCD5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A8303A"/>
    <w:multiLevelType w:val="hybridMultilevel"/>
    <w:tmpl w:val="AB206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6"/>
  </w:num>
  <w:num w:numId="3">
    <w:abstractNumId w:val="15"/>
  </w:num>
  <w:num w:numId="4">
    <w:abstractNumId w:val="8"/>
  </w:num>
  <w:num w:numId="5">
    <w:abstractNumId w:val="10"/>
  </w:num>
  <w:num w:numId="6">
    <w:abstractNumId w:val="0"/>
  </w:num>
  <w:num w:numId="7">
    <w:abstractNumId w:val="9"/>
  </w:num>
  <w:num w:numId="8">
    <w:abstractNumId w:val="7"/>
  </w:num>
  <w:num w:numId="9">
    <w:abstractNumId w:val="12"/>
  </w:num>
  <w:num w:numId="10">
    <w:abstractNumId w:val="2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14"/>
  </w:num>
  <w:num w:numId="21">
    <w:abstractNumId w:val="5"/>
  </w:num>
  <w:num w:numId="22">
    <w:abstractNumId w:val="11"/>
  </w:num>
  <w:num w:numId="23">
    <w:abstractNumId w:val="19"/>
  </w:num>
  <w:num w:numId="24">
    <w:abstractNumId w:val="20"/>
  </w:num>
  <w:num w:numId="25">
    <w:abstractNumId w:val="17"/>
  </w:num>
  <w:num w:numId="26">
    <w:abstractNumId w:val="4"/>
  </w:num>
  <w:num w:numId="27">
    <w:abstractNumId w:val="6"/>
  </w:num>
  <w:num w:numId="28">
    <w:abstractNumId w:val="3"/>
  </w:num>
  <w:num w:numId="29">
    <w:abstractNumId w:val="1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10471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610"/>
    <w:rsid w:val="00205D13"/>
    <w:rsid w:val="00205E29"/>
    <w:rsid w:val="00214E0A"/>
    <w:rsid w:val="0021516F"/>
    <w:rsid w:val="002156EF"/>
    <w:rsid w:val="00216C99"/>
    <w:rsid w:val="002179C3"/>
    <w:rsid w:val="00217F22"/>
    <w:rsid w:val="0022008D"/>
    <w:rsid w:val="00220D3A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C1D51"/>
    <w:rsid w:val="002C3ABC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489A"/>
    <w:rsid w:val="003559E9"/>
    <w:rsid w:val="0035659B"/>
    <w:rsid w:val="0036367A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F40"/>
    <w:rsid w:val="004918F4"/>
    <w:rsid w:val="00492166"/>
    <w:rsid w:val="00495BA7"/>
    <w:rsid w:val="00497A23"/>
    <w:rsid w:val="004A01A9"/>
    <w:rsid w:val="004A1436"/>
    <w:rsid w:val="004A147D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5002A5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49BB"/>
    <w:rsid w:val="00664F99"/>
    <w:rsid w:val="0066738B"/>
    <w:rsid w:val="006735A3"/>
    <w:rsid w:val="00673B24"/>
    <w:rsid w:val="00675DF2"/>
    <w:rsid w:val="00677598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20D9"/>
    <w:rsid w:val="0071466E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5896"/>
    <w:rsid w:val="007560C9"/>
    <w:rsid w:val="00760282"/>
    <w:rsid w:val="0076049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DDD"/>
    <w:rsid w:val="007F345D"/>
    <w:rsid w:val="007F3C19"/>
    <w:rsid w:val="007F66F2"/>
    <w:rsid w:val="007F7E5A"/>
    <w:rsid w:val="008042B1"/>
    <w:rsid w:val="008111AF"/>
    <w:rsid w:val="00812DDF"/>
    <w:rsid w:val="00815A54"/>
    <w:rsid w:val="0081679A"/>
    <w:rsid w:val="00817432"/>
    <w:rsid w:val="0081769C"/>
    <w:rsid w:val="00820323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406C"/>
    <w:rsid w:val="009F1165"/>
    <w:rsid w:val="009F2CDC"/>
    <w:rsid w:val="009F3F06"/>
    <w:rsid w:val="009F7360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2B0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854BC"/>
    <w:rsid w:val="00A85E5E"/>
    <w:rsid w:val="00A8715D"/>
    <w:rsid w:val="00A90A64"/>
    <w:rsid w:val="00A9110A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4FB1"/>
    <w:rsid w:val="00AC6D05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7471"/>
    <w:rsid w:val="00AF067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434E0"/>
    <w:rsid w:val="00B44A3F"/>
    <w:rsid w:val="00B46191"/>
    <w:rsid w:val="00B478AA"/>
    <w:rsid w:val="00B5450D"/>
    <w:rsid w:val="00B54937"/>
    <w:rsid w:val="00B54A62"/>
    <w:rsid w:val="00B567E0"/>
    <w:rsid w:val="00B56D18"/>
    <w:rsid w:val="00B62E9B"/>
    <w:rsid w:val="00B636B9"/>
    <w:rsid w:val="00B63A9B"/>
    <w:rsid w:val="00B63F2E"/>
    <w:rsid w:val="00B66BC6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58A5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7270"/>
    <w:rsid w:val="00C00C78"/>
    <w:rsid w:val="00C00D7C"/>
    <w:rsid w:val="00C01D3B"/>
    <w:rsid w:val="00C04DFA"/>
    <w:rsid w:val="00C10DD9"/>
    <w:rsid w:val="00C12618"/>
    <w:rsid w:val="00C13A5A"/>
    <w:rsid w:val="00C16E36"/>
    <w:rsid w:val="00C229F0"/>
    <w:rsid w:val="00C22BF0"/>
    <w:rsid w:val="00C23734"/>
    <w:rsid w:val="00C2461A"/>
    <w:rsid w:val="00C2463B"/>
    <w:rsid w:val="00C276D7"/>
    <w:rsid w:val="00C31C24"/>
    <w:rsid w:val="00C32659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F9D"/>
    <w:rsid w:val="00CD57AE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60D8"/>
    <w:rsid w:val="00D24A1C"/>
    <w:rsid w:val="00D2548E"/>
    <w:rsid w:val="00D25D77"/>
    <w:rsid w:val="00D2768C"/>
    <w:rsid w:val="00D27B47"/>
    <w:rsid w:val="00D3010F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91DB3"/>
    <w:rsid w:val="00D91EDA"/>
    <w:rsid w:val="00D95837"/>
    <w:rsid w:val="00D95BA0"/>
    <w:rsid w:val="00DA2579"/>
    <w:rsid w:val="00DA4E15"/>
    <w:rsid w:val="00DB24BC"/>
    <w:rsid w:val="00DB2DCB"/>
    <w:rsid w:val="00DB5D66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78CB"/>
    <w:rsid w:val="00E52414"/>
    <w:rsid w:val="00E54582"/>
    <w:rsid w:val="00E56FAF"/>
    <w:rsid w:val="00E57235"/>
    <w:rsid w:val="00E57431"/>
    <w:rsid w:val="00E6100C"/>
    <w:rsid w:val="00E6197B"/>
    <w:rsid w:val="00E63D3D"/>
    <w:rsid w:val="00E65CEB"/>
    <w:rsid w:val="00E66DFB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F0048E"/>
    <w:rsid w:val="00F034C3"/>
    <w:rsid w:val="00F03A9B"/>
    <w:rsid w:val="00F03F3B"/>
    <w:rsid w:val="00F13ADC"/>
    <w:rsid w:val="00F14EB9"/>
    <w:rsid w:val="00F152E8"/>
    <w:rsid w:val="00F162DC"/>
    <w:rsid w:val="00F1667C"/>
    <w:rsid w:val="00F17185"/>
    <w:rsid w:val="00F21063"/>
    <w:rsid w:val="00F219D2"/>
    <w:rsid w:val="00F223CC"/>
    <w:rsid w:val="00F24110"/>
    <w:rsid w:val="00F252F1"/>
    <w:rsid w:val="00F26E62"/>
    <w:rsid w:val="00F2732A"/>
    <w:rsid w:val="00F325A1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hyperlink" Target="https://git.compnet.co.id/seski.ramadhan/netoprmgr_dm.git" TargetMode="External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jp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g"/><Relationship Id="rId5" Type="http://schemas.openxmlformats.org/officeDocument/2006/relationships/webSettings" Target="webSettings.xml"/><Relationship Id="rId61" Type="http://schemas.openxmlformats.org/officeDocument/2006/relationships/image" Target="media/image49.jpg"/><Relationship Id="rId82" Type="http://schemas.openxmlformats.org/officeDocument/2006/relationships/image" Target="media/image70.jpeg"/><Relationship Id="rId90" Type="http://schemas.openxmlformats.org/officeDocument/2006/relationships/image" Target="media/image78.jp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jp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jpeg"/><Relationship Id="rId67" Type="http://schemas.openxmlformats.org/officeDocument/2006/relationships/image" Target="media/image55.jpg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jpg"/><Relationship Id="rId62" Type="http://schemas.openxmlformats.org/officeDocument/2006/relationships/image" Target="media/image50.jpeg"/><Relationship Id="rId70" Type="http://schemas.openxmlformats.org/officeDocument/2006/relationships/image" Target="media/image58.jp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jpeg"/><Relationship Id="rId57" Type="http://schemas.openxmlformats.org/officeDocument/2006/relationships/image" Target="media/image45.jp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jp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g"/><Relationship Id="rId81" Type="http://schemas.openxmlformats.org/officeDocument/2006/relationships/image" Target="media/image69.jp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46</Pages>
  <Words>2198</Words>
  <Characters>12533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161</cp:revision>
  <dcterms:created xsi:type="dcterms:W3CDTF">2020-07-28T07:40:00Z</dcterms:created>
  <dcterms:modified xsi:type="dcterms:W3CDTF">2020-11-19T04:18:00Z</dcterms:modified>
</cp:coreProperties>
</file>